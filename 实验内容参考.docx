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76E0386" w14:textId="0A53E1D2" w:rsidR="00214E12" w:rsidRPr="00660044" w:rsidDel="001D4952" w:rsidRDefault="00977842" w:rsidP="00660044">
      <w:pPr>
        <w:pStyle w:val="1"/>
        <w:rPr>
          <w:del w:id="0" w:author="张海龙" w:date="2023-09-10T13:19:00Z"/>
          <w:rFonts w:ascii="黑体" w:eastAsia="黑体" w:hAnsi="黑体" w:hint="eastAsia"/>
          <w:sz w:val="28"/>
          <w:szCs w:val="28"/>
          <w:rPrChange w:id="1" w:author="张海龙" w:date="2023-09-10T13:21:00Z">
            <w:rPr>
              <w:del w:id="2" w:author="张海龙" w:date="2023-09-10T13:19:00Z"/>
              <w:rFonts w:hint="eastAsia"/>
            </w:rPr>
          </w:rPrChange>
        </w:rPr>
        <w:pPrChange w:id="3" w:author="张海龙" w:date="2023-09-10T13:21:00Z">
          <w:pPr>
            <w:pStyle w:val="1"/>
          </w:pPr>
        </w:pPrChange>
      </w:pPr>
      <w:bookmarkStart w:id="4" w:name="_Toc82072239"/>
      <w:del w:id="5" w:author="张海龙" w:date="2023-09-10T13:19:00Z">
        <w:r w:rsidRPr="00660044" w:rsidDel="001D4952">
          <w:rPr>
            <w:rStyle w:val="10"/>
            <w:rFonts w:ascii="黑体" w:eastAsia="黑体" w:hAnsi="黑体" w:hint="eastAsia"/>
            <w:b/>
            <w:sz w:val="28"/>
            <w:szCs w:val="28"/>
            <w:rPrChange w:id="6" w:author="张海龙" w:date="2023-09-10T13:21:00Z">
              <w:rPr>
                <w:rStyle w:val="10"/>
                <w:rFonts w:hint="eastAsia"/>
                <w:b/>
              </w:rPr>
            </w:rPrChange>
          </w:rPr>
          <w:delText>一、</w:delText>
        </w:r>
        <w:r w:rsidR="00214E12" w:rsidRPr="00660044" w:rsidDel="001D4952">
          <w:rPr>
            <w:rStyle w:val="10"/>
            <w:rFonts w:ascii="黑体" w:eastAsia="黑体" w:hAnsi="黑体" w:hint="eastAsia"/>
            <w:b/>
            <w:sz w:val="28"/>
            <w:szCs w:val="28"/>
            <w:rPrChange w:id="7" w:author="张海龙" w:date="2023-09-10T13:21:00Z">
              <w:rPr>
                <w:rStyle w:val="10"/>
                <w:rFonts w:hint="eastAsia"/>
                <w:b/>
              </w:rPr>
            </w:rPrChange>
          </w:rPr>
          <w:delText>示波器和信号发生器的使用</w:delText>
        </w:r>
        <w:bookmarkEnd w:id="4"/>
      </w:del>
    </w:p>
    <w:p w14:paraId="0514FA46" w14:textId="4F0AE35F" w:rsidR="00E07D3C" w:rsidRPr="00660044" w:rsidDel="001D4952" w:rsidRDefault="00E07D3C" w:rsidP="00660044">
      <w:pPr>
        <w:spacing w:line="360" w:lineRule="auto"/>
        <w:jc w:val="center"/>
        <w:rPr>
          <w:del w:id="8" w:author="张海龙" w:date="2023-09-10T13:19:00Z"/>
          <w:rFonts w:ascii="黑体" w:eastAsia="黑体" w:hAnsi="黑体" w:hint="eastAsia"/>
          <w:b/>
          <w:sz w:val="28"/>
          <w:szCs w:val="28"/>
          <w:rPrChange w:id="9" w:author="张海龙" w:date="2023-09-10T13:21:00Z">
            <w:rPr>
              <w:del w:id="10" w:author="张海龙" w:date="2023-09-10T13:19:00Z"/>
              <w:rFonts w:ascii="Times New Roman" w:hAnsi="Times New Roman" w:hint="eastAsia"/>
              <w:b/>
              <w:sz w:val="24"/>
              <w:szCs w:val="24"/>
            </w:rPr>
          </w:rPrChange>
        </w:rPr>
        <w:pPrChange w:id="11" w:author="张海龙" w:date="2023-09-10T13:21:00Z">
          <w:pPr>
            <w:spacing w:line="360" w:lineRule="auto"/>
          </w:pPr>
        </w:pPrChange>
      </w:pPr>
    </w:p>
    <w:p w14:paraId="10D20DB3" w14:textId="514687CB" w:rsidR="00E07D3C" w:rsidRPr="00660044" w:rsidRDefault="00E07D3C" w:rsidP="00660044">
      <w:pPr>
        <w:spacing w:line="360" w:lineRule="auto"/>
        <w:jc w:val="center"/>
        <w:rPr>
          <w:ins w:id="12" w:author="张海龙" w:date="2023-09-10T13:21:00Z"/>
          <w:rStyle w:val="10"/>
          <w:rFonts w:ascii="黑体" w:eastAsia="黑体" w:hAnsi="黑体"/>
          <w:sz w:val="28"/>
          <w:szCs w:val="28"/>
          <w:rPrChange w:id="13" w:author="张海龙" w:date="2023-09-10T13:21:00Z">
            <w:rPr>
              <w:ins w:id="14" w:author="张海龙" w:date="2023-09-10T13:21:00Z"/>
              <w:rStyle w:val="10"/>
            </w:rPr>
          </w:rPrChange>
        </w:rPr>
        <w:pPrChange w:id="15" w:author="张海龙" w:date="2023-09-10T13:21:00Z">
          <w:pPr>
            <w:spacing w:line="360" w:lineRule="auto"/>
          </w:pPr>
        </w:pPrChange>
      </w:pPr>
      <w:del w:id="16" w:author="张海龙" w:date="2023-09-10T13:19:00Z">
        <w:r w:rsidRPr="00660044" w:rsidDel="001D4952">
          <w:rPr>
            <w:rFonts w:ascii="黑体" w:eastAsia="黑体" w:hAnsi="黑体" w:hint="eastAsia"/>
            <w:b/>
            <w:sz w:val="28"/>
            <w:szCs w:val="28"/>
            <w:rPrChange w:id="17" w:author="张海龙" w:date="2023-09-10T13:21:00Z">
              <w:rPr>
                <w:rFonts w:ascii="Times New Roman" w:hAnsi="Times New Roman" w:hint="eastAsia"/>
                <w:b/>
                <w:sz w:val="24"/>
                <w:szCs w:val="24"/>
              </w:rPr>
            </w:rPrChange>
          </w:rPr>
          <w:delText>【</w:delText>
        </w:r>
        <w:r w:rsidR="00C7338C" w:rsidRPr="00660044" w:rsidDel="001D4952">
          <w:rPr>
            <w:rFonts w:ascii="黑体" w:eastAsia="黑体" w:hAnsi="黑体" w:hint="eastAsia"/>
            <w:b/>
            <w:sz w:val="28"/>
            <w:szCs w:val="28"/>
            <w:rPrChange w:id="18" w:author="张海龙" w:date="2023-09-10T13:21:00Z">
              <w:rPr>
                <w:rFonts w:ascii="Times New Roman" w:hAnsi="Times New Roman" w:hint="eastAsia"/>
                <w:b/>
                <w:sz w:val="24"/>
                <w:szCs w:val="24"/>
              </w:rPr>
            </w:rPrChange>
          </w:rPr>
          <w:delText>实验任务</w:delText>
        </w:r>
        <w:r w:rsidRPr="00660044" w:rsidDel="001D4952">
          <w:rPr>
            <w:rFonts w:ascii="黑体" w:eastAsia="黑体" w:hAnsi="黑体" w:hint="eastAsia"/>
            <w:b/>
            <w:sz w:val="28"/>
            <w:szCs w:val="28"/>
            <w:rPrChange w:id="19" w:author="张海龙" w:date="2023-09-10T13:21:00Z">
              <w:rPr>
                <w:rFonts w:ascii="Times New Roman" w:hAnsi="Times New Roman" w:hint="eastAsia"/>
                <w:b/>
                <w:sz w:val="24"/>
                <w:szCs w:val="24"/>
              </w:rPr>
            </w:rPrChange>
          </w:rPr>
          <w:delText>】</w:delText>
        </w:r>
      </w:del>
      <w:ins w:id="20" w:author="张海龙" w:date="2023-09-10T13:19:00Z">
        <w:r w:rsidR="001D4952" w:rsidRPr="00660044">
          <w:rPr>
            <w:rStyle w:val="10"/>
            <w:rFonts w:ascii="黑体" w:eastAsia="黑体" w:hAnsi="黑体" w:hint="eastAsia"/>
            <w:sz w:val="28"/>
            <w:szCs w:val="28"/>
            <w:rPrChange w:id="21" w:author="张海龙" w:date="2023-09-10T13:21:00Z">
              <w:rPr>
                <w:rStyle w:val="10"/>
                <w:rFonts w:hint="eastAsia"/>
              </w:rPr>
            </w:rPrChange>
          </w:rPr>
          <w:t>实验</w:t>
        </w:r>
      </w:ins>
      <w:ins w:id="22" w:author="张海龙" w:date="2023-09-10T13:27:00Z">
        <w:r w:rsidR="00DE5CAA">
          <w:rPr>
            <w:rStyle w:val="10"/>
            <w:rFonts w:ascii="黑体" w:eastAsia="黑体" w:hAnsi="黑体" w:hint="eastAsia"/>
            <w:sz w:val="28"/>
            <w:szCs w:val="28"/>
          </w:rPr>
          <w:t>内容</w:t>
        </w:r>
      </w:ins>
      <w:ins w:id="23" w:author="张海龙" w:date="2023-09-10T13:23:00Z">
        <w:r w:rsidR="00B7527E">
          <w:rPr>
            <w:rStyle w:val="10"/>
            <w:rFonts w:ascii="黑体" w:eastAsia="黑体" w:hAnsi="黑体" w:hint="eastAsia"/>
            <w:sz w:val="28"/>
            <w:szCs w:val="28"/>
          </w:rPr>
          <w:t>参考</w:t>
        </w:r>
      </w:ins>
      <w:ins w:id="24" w:author="张海龙" w:date="2023-09-10T13:19:00Z">
        <w:r w:rsidR="006400D7" w:rsidRPr="00660044">
          <w:rPr>
            <w:rStyle w:val="10"/>
            <w:rFonts w:ascii="黑体" w:eastAsia="黑体" w:hAnsi="黑体" w:hint="eastAsia"/>
            <w:sz w:val="28"/>
            <w:szCs w:val="28"/>
            <w:rPrChange w:id="25" w:author="张海龙" w:date="2023-09-10T13:21:00Z">
              <w:rPr>
                <w:rStyle w:val="10"/>
                <w:rFonts w:hint="eastAsia"/>
              </w:rPr>
            </w:rPrChange>
          </w:rPr>
          <w:t>-</w:t>
        </w:r>
        <w:r w:rsidR="006400D7" w:rsidRPr="00660044">
          <w:rPr>
            <w:rStyle w:val="10"/>
            <w:rFonts w:ascii="黑体" w:eastAsia="黑体" w:hAnsi="黑体" w:hint="eastAsia"/>
            <w:sz w:val="28"/>
            <w:szCs w:val="28"/>
            <w:rPrChange w:id="26" w:author="张海龙" w:date="2023-09-10T13:21:00Z">
              <w:rPr>
                <w:rStyle w:val="10"/>
                <w:rFonts w:hint="eastAsia"/>
              </w:rPr>
            </w:rPrChange>
          </w:rPr>
          <w:t>示波器和信号发生器的使用</w:t>
        </w:r>
      </w:ins>
    </w:p>
    <w:p w14:paraId="5AF47A39" w14:textId="7DE1B469" w:rsidR="00660044" w:rsidRDefault="00B7527E" w:rsidP="00B7527E">
      <w:pPr>
        <w:spacing w:line="360" w:lineRule="auto"/>
        <w:jc w:val="center"/>
        <w:rPr>
          <w:ins w:id="27" w:author="张海龙" w:date="2023-09-10T13:27:00Z"/>
          <w:rFonts w:ascii="Times New Roman" w:hAnsi="Times New Roman"/>
          <w:b/>
          <w:sz w:val="24"/>
          <w:szCs w:val="24"/>
        </w:rPr>
      </w:pPr>
      <w:ins w:id="28" w:author="张海龙" w:date="2023-09-10T13:23:00Z">
        <w:r>
          <w:rPr>
            <w:rFonts w:ascii="Times New Roman" w:hAnsi="Times New Roman" w:hint="eastAsia"/>
            <w:b/>
            <w:sz w:val="24"/>
            <w:szCs w:val="24"/>
          </w:rPr>
          <w:t>（供参考）</w:t>
        </w:r>
      </w:ins>
    </w:p>
    <w:p w14:paraId="56D32C7C" w14:textId="77777777" w:rsidR="005762EA" w:rsidRPr="00B7527E" w:rsidRDefault="005762EA" w:rsidP="00B7527E">
      <w:pPr>
        <w:spacing w:line="360" w:lineRule="auto"/>
        <w:jc w:val="center"/>
        <w:rPr>
          <w:rFonts w:ascii="Times New Roman" w:hAnsi="Times New Roman" w:hint="eastAsia"/>
          <w:b/>
          <w:sz w:val="24"/>
          <w:szCs w:val="24"/>
          <w:rPrChange w:id="29" w:author="张海龙" w:date="2023-09-10T13:23:00Z">
            <w:rPr>
              <w:rFonts w:ascii="Times New Roman" w:hAnsi="Times New Roman" w:hint="eastAsia"/>
              <w:b/>
              <w:sz w:val="24"/>
              <w:szCs w:val="24"/>
            </w:rPr>
          </w:rPrChange>
        </w:rPr>
        <w:pPrChange w:id="30" w:author="张海龙" w:date="2023-09-10T13:23:00Z">
          <w:pPr>
            <w:spacing w:line="360" w:lineRule="auto"/>
          </w:pPr>
        </w:pPrChange>
      </w:pPr>
    </w:p>
    <w:p w14:paraId="6F42CBF8" w14:textId="317A8B21" w:rsidR="00175B1B" w:rsidRPr="005762EA" w:rsidRDefault="00175B1B" w:rsidP="00E62F70">
      <w:pPr>
        <w:pStyle w:val="a9"/>
        <w:numPr>
          <w:ilvl w:val="0"/>
          <w:numId w:val="16"/>
        </w:numPr>
        <w:spacing w:line="360" w:lineRule="auto"/>
        <w:ind w:left="422" w:firstLineChars="0"/>
        <w:jc w:val="left"/>
        <w:rPr>
          <w:rFonts w:ascii="Times New Roman" w:hAnsi="Times New Roman"/>
          <w:b/>
          <w:szCs w:val="21"/>
          <w:rPrChange w:id="31" w:author="张海龙" w:date="2023-09-10T13:27:00Z">
            <w:rPr/>
          </w:rPrChange>
        </w:rPr>
        <w:pPrChange w:id="32" w:author="张海龙" w:date="2023-09-10T13:27:00Z">
          <w:pPr>
            <w:pStyle w:val="a9"/>
            <w:numPr>
              <w:numId w:val="16"/>
            </w:numPr>
            <w:spacing w:line="360" w:lineRule="auto"/>
            <w:ind w:left="782" w:firstLineChars="0" w:hanging="360"/>
          </w:pPr>
        </w:pPrChange>
      </w:pPr>
      <w:r w:rsidRPr="005762EA">
        <w:rPr>
          <w:rFonts w:ascii="Times New Roman" w:hAnsi="Times New Roman" w:hint="eastAsia"/>
          <w:b/>
          <w:szCs w:val="21"/>
          <w:rPrChange w:id="33" w:author="张海龙" w:date="2023-09-10T13:27:00Z">
            <w:rPr>
              <w:rFonts w:ascii="Times New Roman" w:hAnsi="Times New Roman" w:hint="eastAsia"/>
              <w:b/>
              <w:szCs w:val="21"/>
            </w:rPr>
          </w:rPrChange>
        </w:rPr>
        <w:t>熟悉信号发生器和示波器的显示和按钮</w:t>
      </w:r>
      <w:ins w:id="34" w:author="张海龙" w:date="2023-09-10T13:26:00Z">
        <w:r w:rsidR="005762EA" w:rsidRPr="005762EA">
          <w:rPr>
            <w:rFonts w:ascii="Times New Roman" w:hAnsi="Times New Roman" w:hint="eastAsia"/>
            <w:b/>
            <w:szCs w:val="21"/>
            <w:rPrChange w:id="35" w:author="张海龙" w:date="2023-09-10T13:27:00Z">
              <w:rPr>
                <w:rFonts w:hint="eastAsia"/>
              </w:rPr>
            </w:rPrChange>
          </w:rPr>
          <w:t>（仪器面板见</w:t>
        </w:r>
      </w:ins>
      <w:ins w:id="36" w:author="张海龙" w:date="2023-09-10T13:27:00Z">
        <w:r w:rsidR="005762EA">
          <w:rPr>
            <w:rFonts w:ascii="Times New Roman" w:hAnsi="Times New Roman" w:hint="eastAsia"/>
            <w:b/>
            <w:szCs w:val="21"/>
          </w:rPr>
          <w:t>本</w:t>
        </w:r>
      </w:ins>
      <w:ins w:id="37" w:author="张海龙" w:date="2023-09-10T13:26:00Z">
        <w:r w:rsidR="005762EA" w:rsidRPr="005762EA">
          <w:rPr>
            <w:rFonts w:ascii="Times New Roman" w:hAnsi="Times New Roman" w:hint="eastAsia"/>
            <w:b/>
            <w:szCs w:val="21"/>
            <w:rPrChange w:id="38" w:author="张海龙" w:date="2023-09-10T13:27:00Z">
              <w:rPr>
                <w:rFonts w:hint="eastAsia"/>
              </w:rPr>
            </w:rPrChange>
          </w:rPr>
          <w:t>文末）</w:t>
        </w:r>
      </w:ins>
    </w:p>
    <w:p w14:paraId="51C9969F" w14:textId="6A40D22D" w:rsidR="003F2AB4" w:rsidRPr="006400D7" w:rsidRDefault="00B46B3E" w:rsidP="006400D7">
      <w:pPr>
        <w:spacing w:line="360" w:lineRule="auto"/>
        <w:ind w:left="422"/>
        <w:jc w:val="left"/>
        <w:rPr>
          <w:ins w:id="39" w:author="张海龙" w:date="2023-09-09T20:32:00Z"/>
          <w:rFonts w:ascii="Times New Roman" w:hAnsi="Times New Roman"/>
          <w:bCs/>
          <w:szCs w:val="21"/>
          <w:rPrChange w:id="40" w:author="张海龙" w:date="2023-09-10T13:20:00Z">
            <w:rPr>
              <w:ins w:id="41" w:author="张海龙" w:date="2023-09-09T20:32:00Z"/>
              <w:rFonts w:ascii="Times New Roman" w:hAnsi="Times New Roman"/>
              <w:b/>
              <w:szCs w:val="21"/>
            </w:rPr>
          </w:rPrChange>
        </w:rPr>
        <w:pPrChange w:id="42" w:author="张海龙" w:date="2023-09-10T13:20:00Z">
          <w:pPr>
            <w:spacing w:line="360" w:lineRule="auto"/>
            <w:ind w:left="422"/>
          </w:pPr>
        </w:pPrChange>
      </w:pPr>
      <w:ins w:id="43" w:author="张海龙" w:date="2023-09-09T20:41:00Z">
        <w:r w:rsidRPr="006400D7">
          <w:rPr>
            <w:rFonts w:ascii="Times New Roman" w:hAnsi="Times New Roman"/>
            <w:bCs/>
            <w:szCs w:val="21"/>
            <w:rPrChange w:id="44" w:author="张海龙" w:date="2023-09-10T13:20:00Z">
              <w:rPr>
                <w:rFonts w:ascii="Times New Roman" w:hAnsi="Times New Roman"/>
                <w:b/>
                <w:szCs w:val="21"/>
              </w:rPr>
            </w:rPrChange>
          </w:rPr>
          <w:t>显示</w:t>
        </w:r>
      </w:ins>
      <w:ins w:id="45" w:author="张海龙" w:date="2023-09-09T20:42:00Z">
        <w:r w:rsidRPr="006400D7">
          <w:rPr>
            <w:rFonts w:ascii="Times New Roman" w:hAnsi="Times New Roman"/>
            <w:bCs/>
            <w:szCs w:val="21"/>
            <w:rPrChange w:id="46" w:author="张海龙" w:date="2023-09-10T13:20:00Z">
              <w:rPr>
                <w:rFonts w:ascii="Times New Roman" w:hAnsi="Times New Roman"/>
                <w:b/>
                <w:szCs w:val="21"/>
              </w:rPr>
            </w:rPrChange>
          </w:rPr>
          <w:t>信息</w:t>
        </w:r>
      </w:ins>
      <w:ins w:id="47" w:author="张海龙" w:date="2023-09-09T20:31:00Z">
        <w:r w:rsidR="003F2AB4" w:rsidRPr="006400D7">
          <w:rPr>
            <w:rFonts w:ascii="Times New Roman" w:hAnsi="Times New Roman"/>
            <w:bCs/>
            <w:szCs w:val="21"/>
            <w:rPrChange w:id="48" w:author="张海龙" w:date="2023-09-10T13:20:00Z">
              <w:rPr>
                <w:rFonts w:ascii="Times New Roman" w:hAnsi="Times New Roman"/>
                <w:b/>
                <w:szCs w:val="21"/>
              </w:rPr>
            </w:rPrChange>
          </w:rPr>
          <w:t>：辨认每格代表电压</w:t>
        </w:r>
      </w:ins>
      <w:ins w:id="49" w:author="张海龙" w:date="2023-09-09T21:12:00Z">
        <w:r w:rsidR="005918B9" w:rsidRPr="006400D7">
          <w:rPr>
            <w:rFonts w:ascii="Times New Roman" w:hAnsi="Times New Roman"/>
            <w:bCs/>
            <w:szCs w:val="21"/>
            <w:rPrChange w:id="50" w:author="张海龙" w:date="2023-09-10T13:20:00Z">
              <w:rPr>
                <w:rFonts w:ascii="Times New Roman" w:hAnsi="Times New Roman"/>
                <w:b/>
                <w:szCs w:val="21"/>
              </w:rPr>
            </w:rPrChange>
          </w:rPr>
          <w:t>（垂直档位）</w:t>
        </w:r>
      </w:ins>
      <w:ins w:id="51" w:author="张海龙" w:date="2023-09-09T20:31:00Z">
        <w:r w:rsidR="003F2AB4" w:rsidRPr="006400D7">
          <w:rPr>
            <w:rFonts w:ascii="Times New Roman" w:hAnsi="Times New Roman"/>
            <w:bCs/>
            <w:szCs w:val="21"/>
            <w:rPrChange w:id="52" w:author="张海龙" w:date="2023-09-10T13:20:00Z">
              <w:rPr>
                <w:rFonts w:ascii="Times New Roman" w:hAnsi="Times New Roman"/>
                <w:b/>
                <w:szCs w:val="21"/>
              </w:rPr>
            </w:rPrChange>
          </w:rPr>
          <w:t>、时间</w:t>
        </w:r>
      </w:ins>
      <w:ins w:id="53" w:author="张海龙" w:date="2023-09-09T21:12:00Z">
        <w:r w:rsidR="005918B9" w:rsidRPr="006400D7">
          <w:rPr>
            <w:rFonts w:ascii="Times New Roman" w:hAnsi="Times New Roman"/>
            <w:bCs/>
            <w:szCs w:val="21"/>
            <w:rPrChange w:id="54" w:author="张海龙" w:date="2023-09-10T13:20:00Z">
              <w:rPr>
                <w:rFonts w:ascii="Times New Roman" w:hAnsi="Times New Roman"/>
                <w:b/>
                <w:szCs w:val="21"/>
              </w:rPr>
            </w:rPrChange>
          </w:rPr>
          <w:t>（时基档位）在</w:t>
        </w:r>
      </w:ins>
      <w:ins w:id="55" w:author="张海龙" w:date="2023-09-09T20:31:00Z">
        <w:r w:rsidR="003F2AB4" w:rsidRPr="006400D7">
          <w:rPr>
            <w:rFonts w:ascii="Times New Roman" w:hAnsi="Times New Roman"/>
            <w:bCs/>
            <w:szCs w:val="21"/>
            <w:rPrChange w:id="56" w:author="张海龙" w:date="2023-09-10T13:20:00Z">
              <w:rPr>
                <w:rFonts w:ascii="Times New Roman" w:hAnsi="Times New Roman"/>
                <w:b/>
                <w:szCs w:val="21"/>
              </w:rPr>
            </w:rPrChange>
          </w:rPr>
          <w:t>屏幕</w:t>
        </w:r>
      </w:ins>
      <w:ins w:id="57" w:author="张海龙" w:date="2023-09-09T21:12:00Z">
        <w:r w:rsidR="005918B9" w:rsidRPr="006400D7">
          <w:rPr>
            <w:rFonts w:ascii="Times New Roman" w:hAnsi="Times New Roman"/>
            <w:bCs/>
            <w:szCs w:val="21"/>
            <w:rPrChange w:id="58" w:author="张海龙" w:date="2023-09-10T13:20:00Z">
              <w:rPr>
                <w:rFonts w:ascii="Times New Roman" w:hAnsi="Times New Roman"/>
                <w:b/>
                <w:szCs w:val="21"/>
              </w:rPr>
            </w:rPrChange>
          </w:rPr>
          <w:t>的</w:t>
        </w:r>
      </w:ins>
      <w:ins w:id="59" w:author="张海龙" w:date="2023-09-09T20:31:00Z">
        <w:r w:rsidR="003F2AB4" w:rsidRPr="006400D7">
          <w:rPr>
            <w:rFonts w:ascii="Times New Roman" w:hAnsi="Times New Roman"/>
            <w:bCs/>
            <w:szCs w:val="21"/>
            <w:rPrChange w:id="60" w:author="张海龙" w:date="2023-09-10T13:20:00Z">
              <w:rPr>
                <w:rFonts w:ascii="Times New Roman" w:hAnsi="Times New Roman"/>
                <w:b/>
                <w:szCs w:val="21"/>
              </w:rPr>
            </w:rPrChange>
          </w:rPr>
          <w:t>显示位置，菜单区，</w:t>
        </w:r>
      </w:ins>
      <w:ins w:id="61" w:author="张海龙" w:date="2023-09-09T20:32:00Z">
        <w:r w:rsidR="003F2AB4" w:rsidRPr="006400D7">
          <w:rPr>
            <w:rFonts w:ascii="Times New Roman" w:hAnsi="Times New Roman"/>
            <w:bCs/>
            <w:szCs w:val="21"/>
            <w:rPrChange w:id="62" w:author="张海龙" w:date="2023-09-10T13:20:00Z">
              <w:rPr>
                <w:rFonts w:ascii="Times New Roman" w:hAnsi="Times New Roman"/>
                <w:b/>
                <w:szCs w:val="21"/>
              </w:rPr>
            </w:rPrChange>
          </w:rPr>
          <w:t>参数显示区</w:t>
        </w:r>
      </w:ins>
    </w:p>
    <w:p w14:paraId="501CDD37" w14:textId="1D434452" w:rsidR="00B46B3E" w:rsidRPr="006400D7" w:rsidRDefault="00B46B3E" w:rsidP="006400D7">
      <w:pPr>
        <w:spacing w:line="360" w:lineRule="auto"/>
        <w:ind w:left="422"/>
        <w:jc w:val="left"/>
        <w:rPr>
          <w:ins w:id="63" w:author="张海龙" w:date="2023-09-09T20:41:00Z"/>
          <w:rFonts w:ascii="Times New Roman" w:hAnsi="Times New Roman"/>
          <w:bCs/>
          <w:szCs w:val="21"/>
          <w:rPrChange w:id="64" w:author="张海龙" w:date="2023-09-10T13:20:00Z">
            <w:rPr>
              <w:ins w:id="65" w:author="张海龙" w:date="2023-09-09T20:41:00Z"/>
              <w:rFonts w:ascii="Times New Roman" w:hAnsi="Times New Roman"/>
              <w:b/>
              <w:szCs w:val="21"/>
            </w:rPr>
          </w:rPrChange>
        </w:rPr>
        <w:pPrChange w:id="66" w:author="张海龙" w:date="2023-09-10T13:20:00Z">
          <w:pPr>
            <w:spacing w:line="360" w:lineRule="auto"/>
            <w:ind w:left="422"/>
          </w:pPr>
        </w:pPrChange>
      </w:pPr>
      <w:ins w:id="67" w:author="张海龙" w:date="2023-09-09T20:42:00Z">
        <w:r w:rsidRPr="006400D7">
          <w:rPr>
            <w:rFonts w:ascii="Times New Roman" w:hAnsi="Times New Roman"/>
            <w:bCs/>
            <w:szCs w:val="21"/>
            <w:rPrChange w:id="68" w:author="张海龙" w:date="2023-09-10T13:20:00Z">
              <w:rPr>
                <w:rFonts w:ascii="Times New Roman" w:hAnsi="Times New Roman"/>
                <w:b/>
                <w:szCs w:val="21"/>
              </w:rPr>
            </w:rPrChange>
          </w:rPr>
          <w:t>重要</w:t>
        </w:r>
      </w:ins>
      <w:ins w:id="69" w:author="张海龙" w:date="2023-09-09T20:41:00Z">
        <w:r w:rsidRPr="006400D7">
          <w:rPr>
            <w:rFonts w:ascii="Times New Roman" w:hAnsi="Times New Roman"/>
            <w:bCs/>
            <w:szCs w:val="21"/>
            <w:rPrChange w:id="70" w:author="张海龙" w:date="2023-09-10T13:20:00Z">
              <w:rPr>
                <w:rFonts w:ascii="Times New Roman" w:hAnsi="Times New Roman"/>
                <w:b/>
                <w:szCs w:val="21"/>
              </w:rPr>
            </w:rPrChange>
          </w:rPr>
          <w:t>按键按钮：</w:t>
        </w:r>
      </w:ins>
      <w:ins w:id="71" w:author="张海龙" w:date="2023-09-10T13:21:00Z">
        <w:r w:rsidR="00660044" w:rsidRPr="000804BC">
          <w:rPr>
            <w:rFonts w:ascii="Times New Roman" w:hAnsi="Times New Roman" w:hint="eastAsia"/>
            <w:bCs/>
            <w:color w:val="FF0000"/>
            <w:szCs w:val="21"/>
          </w:rPr>
          <w:t>（部分旋钮可以按动，实现粗调细调切换</w:t>
        </w:r>
        <w:r w:rsidR="00660044" w:rsidRPr="000804BC">
          <w:rPr>
            <w:rFonts w:ascii="Times New Roman" w:hAnsi="Times New Roman"/>
            <w:bCs/>
            <w:color w:val="FF0000"/>
            <w:szCs w:val="21"/>
          </w:rPr>
          <w:t xml:space="preserve"> </w:t>
        </w:r>
        <w:r w:rsidR="00660044" w:rsidRPr="000804BC">
          <w:rPr>
            <w:rFonts w:ascii="Times New Roman" w:hAnsi="Times New Roman" w:hint="eastAsia"/>
            <w:bCs/>
            <w:color w:val="FF0000"/>
            <w:szCs w:val="21"/>
          </w:rPr>
          <w:t>或</w:t>
        </w:r>
        <w:r w:rsidR="00660044" w:rsidRPr="000804BC">
          <w:rPr>
            <w:rFonts w:ascii="Times New Roman" w:hAnsi="Times New Roman"/>
            <w:bCs/>
            <w:color w:val="FF0000"/>
            <w:szCs w:val="21"/>
          </w:rPr>
          <w:t xml:space="preserve"> </w:t>
        </w:r>
        <w:r w:rsidR="00660044" w:rsidRPr="000804BC">
          <w:rPr>
            <w:rFonts w:ascii="Times New Roman" w:hAnsi="Times New Roman" w:hint="eastAsia"/>
            <w:bCs/>
            <w:color w:val="FF0000"/>
            <w:szCs w:val="21"/>
          </w:rPr>
          <w:t>归零</w:t>
        </w:r>
        <w:r w:rsidR="00660044" w:rsidRPr="000804BC">
          <w:rPr>
            <w:rFonts w:ascii="Times New Roman" w:hAnsi="Times New Roman"/>
            <w:bCs/>
            <w:color w:val="FF0000"/>
            <w:szCs w:val="21"/>
          </w:rPr>
          <w:t>/</w:t>
        </w:r>
        <w:r w:rsidR="00660044" w:rsidRPr="000804BC">
          <w:rPr>
            <w:rFonts w:ascii="Times New Roman" w:hAnsi="Times New Roman" w:hint="eastAsia"/>
            <w:bCs/>
            <w:color w:val="FF0000"/>
            <w:szCs w:val="21"/>
          </w:rPr>
          <w:t>复位）</w:t>
        </w:r>
      </w:ins>
    </w:p>
    <w:p w14:paraId="7950D5CD" w14:textId="7E5F77D2" w:rsidR="00B46B3E" w:rsidRPr="006400D7" w:rsidRDefault="00B46B3E" w:rsidP="006400D7">
      <w:pPr>
        <w:spacing w:line="360" w:lineRule="auto"/>
        <w:ind w:left="422"/>
        <w:jc w:val="left"/>
        <w:rPr>
          <w:ins w:id="72" w:author="张海龙" w:date="2023-09-09T20:40:00Z"/>
          <w:rFonts w:ascii="Times New Roman" w:hAnsi="Times New Roman"/>
          <w:bCs/>
          <w:szCs w:val="21"/>
          <w:rPrChange w:id="73" w:author="张海龙" w:date="2023-09-10T13:20:00Z">
            <w:rPr>
              <w:ins w:id="74" w:author="张海龙" w:date="2023-09-09T20:40:00Z"/>
              <w:rFonts w:ascii="Times New Roman" w:hAnsi="Times New Roman"/>
              <w:b/>
              <w:szCs w:val="21"/>
            </w:rPr>
          </w:rPrChange>
        </w:rPr>
        <w:pPrChange w:id="75" w:author="张海龙" w:date="2023-09-10T13:20:00Z">
          <w:pPr>
            <w:spacing w:line="360" w:lineRule="auto"/>
            <w:ind w:left="422"/>
          </w:pPr>
        </w:pPrChange>
      </w:pPr>
      <w:ins w:id="76" w:author="张海龙" w:date="2023-09-09T20:40:00Z">
        <w:r w:rsidRPr="006400D7">
          <w:rPr>
            <w:rFonts w:ascii="Times New Roman" w:hAnsi="Times New Roman"/>
            <w:bCs/>
            <w:szCs w:val="21"/>
            <w:rPrChange w:id="77" w:author="张海龙" w:date="2023-09-10T13:20:00Z">
              <w:rPr>
                <w:rFonts w:ascii="Times New Roman" w:hAnsi="Times New Roman"/>
                <w:b/>
                <w:szCs w:val="21"/>
              </w:rPr>
            </w:rPrChange>
          </w:rPr>
          <w:t>多功能</w:t>
        </w:r>
      </w:ins>
      <w:ins w:id="78" w:author="张海龙" w:date="2023-09-09T20:41:00Z">
        <w:r w:rsidRPr="006400D7">
          <w:rPr>
            <w:rFonts w:ascii="Times New Roman" w:hAnsi="Times New Roman"/>
            <w:bCs/>
            <w:szCs w:val="21"/>
            <w:rPrChange w:id="79" w:author="张海龙" w:date="2023-09-10T13:20:00Z">
              <w:rPr>
                <w:rFonts w:ascii="Times New Roman" w:hAnsi="Times New Roman"/>
                <w:b/>
                <w:szCs w:val="21"/>
              </w:rPr>
            </w:rPrChange>
          </w:rPr>
          <w:t>旋钮</w:t>
        </w:r>
      </w:ins>
    </w:p>
    <w:p w14:paraId="509D2005" w14:textId="77777777" w:rsidR="003F2AB4" w:rsidRPr="006400D7" w:rsidRDefault="003F2AB4" w:rsidP="006400D7">
      <w:pPr>
        <w:spacing w:line="360" w:lineRule="auto"/>
        <w:ind w:left="422"/>
        <w:jc w:val="left"/>
        <w:rPr>
          <w:ins w:id="80" w:author="张海龙" w:date="2023-09-09T20:38:00Z"/>
          <w:rFonts w:ascii="Times New Roman" w:hAnsi="Times New Roman"/>
          <w:bCs/>
          <w:szCs w:val="21"/>
          <w:rPrChange w:id="81" w:author="张海龙" w:date="2023-09-10T13:20:00Z">
            <w:rPr>
              <w:ins w:id="82" w:author="张海龙" w:date="2023-09-09T20:38:00Z"/>
              <w:rFonts w:ascii="Times New Roman" w:hAnsi="Times New Roman"/>
              <w:b/>
              <w:szCs w:val="21"/>
            </w:rPr>
          </w:rPrChange>
        </w:rPr>
        <w:pPrChange w:id="83" w:author="张海龙" w:date="2023-09-10T13:20:00Z">
          <w:pPr>
            <w:spacing w:line="360" w:lineRule="auto"/>
            <w:ind w:left="422"/>
          </w:pPr>
        </w:pPrChange>
      </w:pPr>
      <w:ins w:id="84" w:author="张海龙" w:date="2023-09-09T20:37:00Z">
        <w:r w:rsidRPr="006400D7">
          <w:rPr>
            <w:rFonts w:ascii="Times New Roman" w:hAnsi="Times New Roman"/>
            <w:bCs/>
            <w:szCs w:val="21"/>
            <w:rPrChange w:id="85" w:author="张海龙" w:date="2023-09-10T13:20:00Z">
              <w:rPr>
                <w:rFonts w:ascii="Times New Roman" w:hAnsi="Times New Roman"/>
                <w:b/>
                <w:szCs w:val="21"/>
              </w:rPr>
            </w:rPrChange>
          </w:rPr>
          <w:t>Menu</w:t>
        </w:r>
        <w:r w:rsidRPr="006400D7">
          <w:rPr>
            <w:rFonts w:ascii="Times New Roman" w:hAnsi="Times New Roman"/>
            <w:bCs/>
            <w:szCs w:val="21"/>
            <w:rPrChange w:id="86" w:author="张海龙" w:date="2023-09-10T13:20:00Z">
              <w:rPr>
                <w:rFonts w:ascii="Times New Roman" w:hAnsi="Times New Roman"/>
                <w:b/>
                <w:szCs w:val="21"/>
              </w:rPr>
            </w:rPrChange>
          </w:rPr>
          <w:t>区：</w:t>
        </w:r>
      </w:ins>
      <w:ins w:id="87" w:author="张海龙" w:date="2023-09-09T20:32:00Z">
        <w:r w:rsidRPr="006400D7">
          <w:rPr>
            <w:rFonts w:ascii="Times New Roman" w:hAnsi="Times New Roman"/>
            <w:bCs/>
            <w:szCs w:val="21"/>
            <w:rPrChange w:id="88" w:author="张海龙" w:date="2023-09-10T13:20:00Z">
              <w:rPr>
                <w:rFonts w:ascii="Times New Roman" w:hAnsi="Times New Roman"/>
                <w:b/>
                <w:szCs w:val="21"/>
              </w:rPr>
            </w:rPrChange>
          </w:rPr>
          <w:t>Acquire</w:t>
        </w:r>
        <w:r w:rsidRPr="006400D7">
          <w:rPr>
            <w:rFonts w:ascii="Times New Roman" w:hAnsi="Times New Roman"/>
            <w:bCs/>
            <w:szCs w:val="21"/>
            <w:rPrChange w:id="89" w:author="张海龙" w:date="2023-09-10T13:20:00Z">
              <w:rPr>
                <w:rFonts w:ascii="Times New Roman" w:hAnsi="Times New Roman"/>
                <w:b/>
                <w:szCs w:val="21"/>
              </w:rPr>
            </w:rPrChange>
          </w:rPr>
          <w:t>、</w:t>
        </w:r>
        <w:r w:rsidRPr="006400D7">
          <w:rPr>
            <w:rFonts w:ascii="Times New Roman" w:hAnsi="Times New Roman"/>
            <w:bCs/>
            <w:szCs w:val="21"/>
            <w:rPrChange w:id="90" w:author="张海龙" w:date="2023-09-10T13:20:00Z">
              <w:rPr>
                <w:rFonts w:ascii="Times New Roman" w:hAnsi="Times New Roman"/>
                <w:b/>
                <w:szCs w:val="21"/>
              </w:rPr>
            </w:rPrChange>
          </w:rPr>
          <w:t>measure</w:t>
        </w:r>
        <w:r w:rsidRPr="006400D7">
          <w:rPr>
            <w:rFonts w:ascii="Times New Roman" w:hAnsi="Times New Roman"/>
            <w:bCs/>
            <w:szCs w:val="21"/>
            <w:rPrChange w:id="91" w:author="张海龙" w:date="2023-09-10T13:20:00Z">
              <w:rPr>
                <w:rFonts w:ascii="Times New Roman" w:hAnsi="Times New Roman"/>
                <w:b/>
                <w:szCs w:val="21"/>
              </w:rPr>
            </w:rPrChange>
          </w:rPr>
          <w:t>、</w:t>
        </w:r>
      </w:ins>
      <w:ins w:id="92" w:author="张海龙" w:date="2023-09-09T20:33:00Z">
        <w:r w:rsidRPr="006400D7">
          <w:rPr>
            <w:rFonts w:ascii="Times New Roman" w:hAnsi="Times New Roman"/>
            <w:bCs/>
            <w:szCs w:val="21"/>
            <w:rPrChange w:id="93" w:author="张海龙" w:date="2023-09-10T13:20:00Z">
              <w:rPr>
                <w:rFonts w:ascii="Times New Roman" w:hAnsi="Times New Roman"/>
                <w:b/>
                <w:szCs w:val="21"/>
              </w:rPr>
            </w:rPrChange>
          </w:rPr>
          <w:t>utility</w:t>
        </w:r>
        <w:r w:rsidRPr="006400D7">
          <w:rPr>
            <w:rFonts w:ascii="Times New Roman" w:hAnsi="Times New Roman"/>
            <w:bCs/>
            <w:szCs w:val="21"/>
            <w:rPrChange w:id="94" w:author="张海龙" w:date="2023-09-10T13:20:00Z">
              <w:rPr>
                <w:rFonts w:ascii="Times New Roman" w:hAnsi="Times New Roman"/>
                <w:b/>
                <w:szCs w:val="21"/>
              </w:rPr>
            </w:rPrChange>
          </w:rPr>
          <w:t>及子菜单</w:t>
        </w:r>
      </w:ins>
      <w:ins w:id="95" w:author="张海龙" w:date="2023-09-09T20:38:00Z">
        <w:r w:rsidRPr="006400D7">
          <w:rPr>
            <w:rFonts w:ascii="Times New Roman" w:hAnsi="Times New Roman"/>
            <w:bCs/>
            <w:szCs w:val="21"/>
            <w:rPrChange w:id="96" w:author="张海龙" w:date="2023-09-10T13:20:00Z">
              <w:rPr>
                <w:rFonts w:ascii="Times New Roman" w:hAnsi="Times New Roman"/>
                <w:b/>
                <w:szCs w:val="21"/>
              </w:rPr>
            </w:rPrChange>
          </w:rPr>
          <w:t>；</w:t>
        </w:r>
      </w:ins>
    </w:p>
    <w:p w14:paraId="086F8397" w14:textId="77777777" w:rsidR="003F2AB4" w:rsidRPr="006400D7" w:rsidRDefault="003F2AB4" w:rsidP="006400D7">
      <w:pPr>
        <w:spacing w:line="360" w:lineRule="auto"/>
        <w:ind w:left="422"/>
        <w:jc w:val="left"/>
        <w:rPr>
          <w:ins w:id="97" w:author="张海龙" w:date="2023-09-09T20:38:00Z"/>
          <w:rFonts w:ascii="Times New Roman" w:hAnsi="Times New Roman"/>
          <w:bCs/>
          <w:szCs w:val="21"/>
          <w:rPrChange w:id="98" w:author="张海龙" w:date="2023-09-10T13:20:00Z">
            <w:rPr>
              <w:ins w:id="99" w:author="张海龙" w:date="2023-09-09T20:38:00Z"/>
              <w:rFonts w:ascii="Times New Roman" w:hAnsi="Times New Roman"/>
              <w:b/>
              <w:szCs w:val="21"/>
            </w:rPr>
          </w:rPrChange>
        </w:rPr>
        <w:pPrChange w:id="100" w:author="张海龙" w:date="2023-09-10T13:20:00Z">
          <w:pPr>
            <w:spacing w:line="360" w:lineRule="auto"/>
            <w:ind w:left="422"/>
          </w:pPr>
        </w:pPrChange>
      </w:pPr>
      <w:ins w:id="101" w:author="张海龙" w:date="2023-09-09T20:37:00Z">
        <w:r w:rsidRPr="006400D7">
          <w:rPr>
            <w:rFonts w:ascii="Times New Roman" w:hAnsi="Times New Roman"/>
            <w:bCs/>
            <w:szCs w:val="21"/>
            <w:rPrChange w:id="102" w:author="张海龙" w:date="2023-09-10T13:20:00Z">
              <w:rPr>
                <w:rFonts w:ascii="Times New Roman" w:hAnsi="Times New Roman"/>
                <w:b/>
                <w:szCs w:val="21"/>
              </w:rPr>
            </w:rPrChange>
          </w:rPr>
          <w:t>垂直</w:t>
        </w:r>
      </w:ins>
      <w:ins w:id="103" w:author="张海龙" w:date="2023-09-09T20:38:00Z">
        <w:r w:rsidRPr="006400D7">
          <w:rPr>
            <w:rFonts w:ascii="Times New Roman" w:hAnsi="Times New Roman"/>
            <w:bCs/>
            <w:szCs w:val="21"/>
            <w:rPrChange w:id="104" w:author="张海龙" w:date="2023-09-10T13:20:00Z">
              <w:rPr>
                <w:rFonts w:ascii="Times New Roman" w:hAnsi="Times New Roman"/>
                <w:b/>
                <w:szCs w:val="21"/>
              </w:rPr>
            </w:rPrChange>
          </w:rPr>
          <w:t>控制区</w:t>
        </w:r>
        <w:r w:rsidRPr="006400D7">
          <w:rPr>
            <w:rFonts w:ascii="Times New Roman" w:hAnsi="Times New Roman"/>
            <w:bCs/>
            <w:szCs w:val="21"/>
            <w:rPrChange w:id="105" w:author="张海龙" w:date="2023-09-10T13:20:00Z">
              <w:rPr>
                <w:rFonts w:ascii="Times New Roman" w:hAnsi="Times New Roman"/>
                <w:b/>
                <w:szCs w:val="21"/>
              </w:rPr>
            </w:rPrChange>
          </w:rPr>
          <w:t>Vertical</w:t>
        </w:r>
        <w:r w:rsidRPr="006400D7">
          <w:rPr>
            <w:rFonts w:ascii="Times New Roman" w:hAnsi="Times New Roman"/>
            <w:bCs/>
            <w:szCs w:val="21"/>
            <w:rPrChange w:id="106" w:author="张海龙" w:date="2023-09-10T13:20:00Z">
              <w:rPr>
                <w:rFonts w:ascii="Times New Roman" w:hAnsi="Times New Roman"/>
                <w:b/>
                <w:szCs w:val="21"/>
              </w:rPr>
            </w:rPrChange>
          </w:rPr>
          <w:t>：</w:t>
        </w:r>
      </w:ins>
      <w:ins w:id="107" w:author="张海龙" w:date="2023-09-09T20:33:00Z">
        <w:r w:rsidRPr="006400D7">
          <w:rPr>
            <w:rFonts w:ascii="Times New Roman" w:hAnsi="Times New Roman"/>
            <w:bCs/>
            <w:szCs w:val="21"/>
            <w:rPrChange w:id="108" w:author="张海龙" w:date="2023-09-10T13:20:00Z">
              <w:rPr>
                <w:rFonts w:ascii="Times New Roman" w:hAnsi="Times New Roman"/>
                <w:b/>
                <w:szCs w:val="21"/>
              </w:rPr>
            </w:rPrChange>
          </w:rPr>
          <w:t>通道开关</w:t>
        </w:r>
        <w:r w:rsidRPr="006400D7">
          <w:rPr>
            <w:rFonts w:ascii="Times New Roman" w:hAnsi="Times New Roman" w:hint="eastAsia"/>
            <w:bCs/>
            <w:szCs w:val="21"/>
            <w:rPrChange w:id="109" w:author="张海龙" w:date="2023-09-10T13:20:00Z">
              <w:rPr>
                <w:rFonts w:ascii="Times New Roman" w:hAnsi="Times New Roman" w:hint="eastAsia"/>
                <w:b/>
                <w:szCs w:val="21"/>
              </w:rPr>
            </w:rPrChange>
          </w:rPr>
          <w:t>/</w:t>
        </w:r>
        <w:r w:rsidRPr="006400D7">
          <w:rPr>
            <w:rFonts w:ascii="Times New Roman" w:hAnsi="Times New Roman"/>
            <w:bCs/>
            <w:szCs w:val="21"/>
            <w:rPrChange w:id="110" w:author="张海龙" w:date="2023-09-10T13:20:00Z">
              <w:rPr>
                <w:rFonts w:ascii="Times New Roman" w:hAnsi="Times New Roman"/>
                <w:b/>
                <w:szCs w:val="21"/>
              </w:rPr>
            </w:rPrChange>
          </w:rPr>
          <w:t>菜单键</w:t>
        </w:r>
      </w:ins>
      <w:ins w:id="111" w:author="张海龙" w:date="2023-09-09T20:32:00Z">
        <w:r w:rsidRPr="006400D7">
          <w:rPr>
            <w:rFonts w:ascii="Times New Roman" w:hAnsi="Times New Roman"/>
            <w:bCs/>
            <w:szCs w:val="21"/>
            <w:rPrChange w:id="112" w:author="张海龙" w:date="2023-09-10T13:20:00Z">
              <w:rPr>
                <w:rFonts w:ascii="Times New Roman" w:hAnsi="Times New Roman"/>
                <w:b/>
                <w:szCs w:val="21"/>
              </w:rPr>
            </w:rPrChange>
          </w:rPr>
          <w:t>CH1/2/3/4</w:t>
        </w:r>
      </w:ins>
      <w:ins w:id="113" w:author="张海龙" w:date="2023-09-09T20:33:00Z">
        <w:r w:rsidRPr="006400D7">
          <w:rPr>
            <w:rFonts w:ascii="Times New Roman" w:hAnsi="Times New Roman"/>
            <w:bCs/>
            <w:szCs w:val="21"/>
            <w:rPrChange w:id="114" w:author="张海龙" w:date="2023-09-10T13:20:00Z">
              <w:rPr>
                <w:rFonts w:ascii="Times New Roman" w:hAnsi="Times New Roman"/>
                <w:b/>
                <w:szCs w:val="21"/>
              </w:rPr>
            </w:rPrChange>
          </w:rPr>
          <w:t>及子</w:t>
        </w:r>
      </w:ins>
      <w:ins w:id="115" w:author="张海龙" w:date="2023-09-09T20:34:00Z">
        <w:r w:rsidRPr="006400D7">
          <w:rPr>
            <w:rFonts w:ascii="Times New Roman" w:hAnsi="Times New Roman"/>
            <w:bCs/>
            <w:szCs w:val="21"/>
            <w:rPrChange w:id="116" w:author="张海龙" w:date="2023-09-10T13:20:00Z">
              <w:rPr>
                <w:rFonts w:ascii="Times New Roman" w:hAnsi="Times New Roman"/>
                <w:b/>
                <w:szCs w:val="21"/>
              </w:rPr>
            </w:rPrChange>
          </w:rPr>
          <w:t>菜单</w:t>
        </w:r>
      </w:ins>
      <w:ins w:id="117" w:author="张海龙" w:date="2023-09-09T20:38:00Z">
        <w:r w:rsidRPr="006400D7">
          <w:rPr>
            <w:rFonts w:ascii="Times New Roman" w:hAnsi="Times New Roman"/>
            <w:bCs/>
            <w:szCs w:val="21"/>
            <w:rPrChange w:id="118" w:author="张海龙" w:date="2023-09-10T13:20:00Z">
              <w:rPr>
                <w:rFonts w:ascii="Times New Roman" w:hAnsi="Times New Roman"/>
                <w:b/>
                <w:szCs w:val="21"/>
              </w:rPr>
            </w:rPrChange>
          </w:rPr>
          <w:t>；</w:t>
        </w:r>
      </w:ins>
    </w:p>
    <w:p w14:paraId="10F8A4C2" w14:textId="5901588C" w:rsidR="003F2AB4" w:rsidRPr="006400D7" w:rsidRDefault="003F2AB4" w:rsidP="006400D7">
      <w:pPr>
        <w:spacing w:line="360" w:lineRule="auto"/>
        <w:ind w:left="422"/>
        <w:jc w:val="left"/>
        <w:rPr>
          <w:ins w:id="119" w:author="张海龙" w:date="2023-09-09T20:38:00Z"/>
          <w:rFonts w:ascii="Times New Roman" w:hAnsi="Times New Roman"/>
          <w:bCs/>
          <w:szCs w:val="21"/>
          <w:rPrChange w:id="120" w:author="张海龙" w:date="2023-09-10T13:20:00Z">
            <w:rPr>
              <w:ins w:id="121" w:author="张海龙" w:date="2023-09-09T20:38:00Z"/>
              <w:rFonts w:ascii="Times New Roman" w:hAnsi="Times New Roman"/>
              <w:b/>
              <w:szCs w:val="21"/>
            </w:rPr>
          </w:rPrChange>
        </w:rPr>
        <w:pPrChange w:id="122" w:author="张海龙" w:date="2023-09-10T13:20:00Z">
          <w:pPr>
            <w:spacing w:line="360" w:lineRule="auto"/>
            <w:ind w:left="422"/>
          </w:pPr>
        </w:pPrChange>
      </w:pPr>
      <w:ins w:id="123" w:author="张海龙" w:date="2023-09-09T20:38:00Z">
        <w:r w:rsidRPr="006400D7">
          <w:rPr>
            <w:rFonts w:ascii="Times New Roman" w:hAnsi="Times New Roman"/>
            <w:bCs/>
            <w:szCs w:val="21"/>
            <w:rPrChange w:id="124" w:author="张海龙" w:date="2023-09-10T13:20:00Z">
              <w:rPr>
                <w:rFonts w:ascii="Times New Roman" w:hAnsi="Times New Roman"/>
                <w:b/>
                <w:szCs w:val="21"/>
              </w:rPr>
            </w:rPrChange>
          </w:rPr>
          <w:t>垂直及水平控制区</w:t>
        </w:r>
        <w:r w:rsidRPr="006400D7">
          <w:rPr>
            <w:rFonts w:ascii="Times New Roman" w:hAnsi="Times New Roman"/>
            <w:bCs/>
            <w:szCs w:val="21"/>
            <w:rPrChange w:id="125" w:author="张海龙" w:date="2023-09-10T13:20:00Z">
              <w:rPr>
                <w:rFonts w:ascii="Times New Roman" w:hAnsi="Times New Roman"/>
                <w:b/>
                <w:szCs w:val="21"/>
              </w:rPr>
            </w:rPrChange>
          </w:rPr>
          <w:t>Vertical/Horizontal</w:t>
        </w:r>
        <w:r w:rsidRPr="006400D7">
          <w:rPr>
            <w:rFonts w:ascii="Times New Roman" w:hAnsi="Times New Roman"/>
            <w:bCs/>
            <w:szCs w:val="21"/>
            <w:rPrChange w:id="126" w:author="张海龙" w:date="2023-09-10T13:20:00Z">
              <w:rPr>
                <w:rFonts w:ascii="Times New Roman" w:hAnsi="Times New Roman"/>
                <w:b/>
                <w:szCs w:val="21"/>
              </w:rPr>
            </w:rPrChange>
          </w:rPr>
          <w:t>：</w:t>
        </w:r>
      </w:ins>
      <w:ins w:id="127" w:author="张海龙" w:date="2023-09-09T20:34:00Z">
        <w:r w:rsidRPr="006400D7">
          <w:rPr>
            <w:rFonts w:ascii="Times New Roman" w:hAnsi="Times New Roman"/>
            <w:bCs/>
            <w:szCs w:val="21"/>
            <w:rPrChange w:id="128" w:author="张海龙" w:date="2023-09-10T13:20:00Z">
              <w:rPr>
                <w:rFonts w:ascii="Times New Roman" w:hAnsi="Times New Roman"/>
                <w:b/>
                <w:szCs w:val="21"/>
              </w:rPr>
            </w:rPrChange>
          </w:rPr>
          <w:t>垂直</w:t>
        </w:r>
        <w:r w:rsidRPr="006400D7">
          <w:rPr>
            <w:rFonts w:ascii="Times New Roman" w:hAnsi="Times New Roman" w:hint="eastAsia"/>
            <w:bCs/>
            <w:szCs w:val="21"/>
            <w:rPrChange w:id="129" w:author="张海龙" w:date="2023-09-10T13:20:00Z">
              <w:rPr>
                <w:rFonts w:ascii="Times New Roman" w:hAnsi="Times New Roman" w:hint="eastAsia"/>
                <w:b/>
                <w:szCs w:val="21"/>
              </w:rPr>
            </w:rPrChange>
          </w:rPr>
          <w:t>&amp;</w:t>
        </w:r>
        <w:r w:rsidRPr="006400D7">
          <w:rPr>
            <w:rFonts w:ascii="Times New Roman" w:hAnsi="Times New Roman" w:hint="eastAsia"/>
            <w:bCs/>
            <w:szCs w:val="21"/>
            <w:rPrChange w:id="130" w:author="张海龙" w:date="2023-09-10T13:20:00Z">
              <w:rPr>
                <w:rFonts w:ascii="Times New Roman" w:hAnsi="Times New Roman" w:hint="eastAsia"/>
                <w:b/>
                <w:szCs w:val="21"/>
              </w:rPr>
            </w:rPrChange>
          </w:rPr>
          <w:t>水平缩放</w:t>
        </w:r>
      </w:ins>
      <w:ins w:id="131" w:author="张海龙" w:date="2023-09-10T13:22:00Z">
        <w:r w:rsidR="00660044">
          <w:rPr>
            <w:rFonts w:ascii="Times New Roman" w:hAnsi="Times New Roman" w:hint="eastAsia"/>
            <w:bCs/>
            <w:szCs w:val="21"/>
          </w:rPr>
          <w:t>（即电压和时基档位）</w:t>
        </w:r>
      </w:ins>
      <w:ins w:id="132" w:author="张海龙" w:date="2023-09-09T20:36:00Z">
        <w:r w:rsidRPr="006400D7">
          <w:rPr>
            <w:rFonts w:ascii="Times New Roman" w:hAnsi="Times New Roman" w:hint="eastAsia"/>
            <w:bCs/>
            <w:szCs w:val="21"/>
            <w:rPrChange w:id="133" w:author="张海龙" w:date="2023-09-10T13:20:00Z">
              <w:rPr>
                <w:rFonts w:ascii="Times New Roman" w:hAnsi="Times New Roman" w:hint="eastAsia"/>
                <w:b/>
                <w:szCs w:val="21"/>
              </w:rPr>
            </w:rPrChange>
          </w:rPr>
          <w:t>scale</w:t>
        </w:r>
      </w:ins>
      <w:ins w:id="134" w:author="张海龙" w:date="2023-09-09T20:34:00Z">
        <w:r w:rsidRPr="006400D7">
          <w:rPr>
            <w:rFonts w:ascii="Times New Roman" w:hAnsi="Times New Roman" w:hint="eastAsia"/>
            <w:bCs/>
            <w:szCs w:val="21"/>
            <w:rPrChange w:id="135" w:author="张海龙" w:date="2023-09-10T13:20:00Z">
              <w:rPr>
                <w:rFonts w:ascii="Times New Roman" w:hAnsi="Times New Roman" w:hint="eastAsia"/>
                <w:b/>
                <w:szCs w:val="21"/>
              </w:rPr>
            </w:rPrChange>
          </w:rPr>
          <w:t>和</w:t>
        </w:r>
      </w:ins>
      <w:ins w:id="136" w:author="张海龙" w:date="2023-09-09T20:36:00Z">
        <w:r w:rsidRPr="006400D7">
          <w:rPr>
            <w:rFonts w:ascii="Times New Roman" w:hAnsi="Times New Roman" w:hint="eastAsia"/>
            <w:bCs/>
            <w:szCs w:val="21"/>
            <w:rPrChange w:id="137" w:author="张海龙" w:date="2023-09-10T13:20:00Z">
              <w:rPr>
                <w:rFonts w:ascii="Times New Roman" w:hAnsi="Times New Roman" w:hint="eastAsia"/>
                <w:b/>
                <w:szCs w:val="21"/>
              </w:rPr>
            </w:rPrChange>
          </w:rPr>
          <w:t>移动</w:t>
        </w:r>
        <w:r w:rsidRPr="006400D7">
          <w:rPr>
            <w:rFonts w:ascii="Times New Roman" w:hAnsi="Times New Roman" w:hint="eastAsia"/>
            <w:bCs/>
            <w:szCs w:val="21"/>
            <w:rPrChange w:id="138" w:author="张海龙" w:date="2023-09-10T13:20:00Z">
              <w:rPr>
                <w:rFonts w:ascii="Times New Roman" w:hAnsi="Times New Roman" w:hint="eastAsia"/>
                <w:b/>
                <w:szCs w:val="21"/>
              </w:rPr>
            </w:rPrChange>
          </w:rPr>
          <w:t>position</w:t>
        </w:r>
      </w:ins>
      <w:ins w:id="139" w:author="张海龙" w:date="2023-09-09T20:34:00Z">
        <w:r w:rsidRPr="006400D7">
          <w:rPr>
            <w:rFonts w:ascii="Times New Roman" w:hAnsi="Times New Roman" w:hint="eastAsia"/>
            <w:bCs/>
            <w:szCs w:val="21"/>
            <w:rPrChange w:id="140" w:author="张海龙" w:date="2023-09-10T13:20:00Z">
              <w:rPr>
                <w:rFonts w:ascii="Times New Roman" w:hAnsi="Times New Roman" w:hint="eastAsia"/>
                <w:b/>
                <w:szCs w:val="21"/>
              </w:rPr>
            </w:rPrChange>
          </w:rPr>
          <w:t>按钮</w:t>
        </w:r>
      </w:ins>
      <w:ins w:id="141" w:author="张海龙" w:date="2023-09-09T20:38:00Z">
        <w:r w:rsidRPr="006400D7">
          <w:rPr>
            <w:rFonts w:ascii="Times New Roman" w:hAnsi="Times New Roman" w:hint="eastAsia"/>
            <w:bCs/>
            <w:szCs w:val="21"/>
            <w:rPrChange w:id="142" w:author="张海龙" w:date="2023-09-10T13:20:00Z">
              <w:rPr>
                <w:rFonts w:ascii="Times New Roman" w:hAnsi="Times New Roman" w:hint="eastAsia"/>
                <w:b/>
                <w:szCs w:val="21"/>
              </w:rPr>
            </w:rPrChange>
          </w:rPr>
          <w:t>；</w:t>
        </w:r>
      </w:ins>
      <w:ins w:id="143" w:author="张海龙" w:date="2023-09-09T20:36:00Z">
        <w:r w:rsidRPr="006400D7">
          <w:rPr>
            <w:rFonts w:ascii="Times New Roman" w:hAnsi="Times New Roman" w:hint="eastAsia"/>
            <w:bCs/>
            <w:szCs w:val="21"/>
            <w:rPrChange w:id="144" w:author="张海龙" w:date="2023-09-10T13:20:00Z">
              <w:rPr>
                <w:rFonts w:ascii="Times New Roman" w:hAnsi="Times New Roman" w:hint="eastAsia"/>
                <w:b/>
                <w:szCs w:val="21"/>
              </w:rPr>
            </w:rPrChange>
          </w:rPr>
          <w:t>水平</w:t>
        </w:r>
      </w:ins>
      <w:ins w:id="145" w:author="张海龙" w:date="2023-09-09T20:38:00Z">
        <w:r w:rsidRPr="006400D7">
          <w:rPr>
            <w:rFonts w:ascii="Times New Roman" w:hAnsi="Times New Roman" w:hint="eastAsia"/>
            <w:bCs/>
            <w:szCs w:val="21"/>
            <w:rPrChange w:id="146" w:author="张海龙" w:date="2023-09-10T13:20:00Z">
              <w:rPr>
                <w:rFonts w:ascii="Times New Roman" w:hAnsi="Times New Roman" w:hint="eastAsia"/>
                <w:b/>
                <w:szCs w:val="21"/>
              </w:rPr>
            </w:rPrChange>
          </w:rPr>
          <w:t>设置</w:t>
        </w:r>
      </w:ins>
      <w:ins w:id="147" w:author="张海龙" w:date="2023-09-09T20:36:00Z">
        <w:r w:rsidRPr="006400D7">
          <w:rPr>
            <w:rFonts w:ascii="Times New Roman" w:hAnsi="Times New Roman" w:hint="eastAsia"/>
            <w:bCs/>
            <w:szCs w:val="21"/>
            <w:rPrChange w:id="148" w:author="张海龙" w:date="2023-09-10T13:20:00Z">
              <w:rPr>
                <w:rFonts w:ascii="Times New Roman" w:hAnsi="Times New Roman" w:hint="eastAsia"/>
                <w:b/>
                <w:szCs w:val="21"/>
              </w:rPr>
            </w:rPrChange>
          </w:rPr>
          <w:t>menu</w:t>
        </w:r>
      </w:ins>
      <w:ins w:id="149" w:author="张海龙" w:date="2023-09-09T20:38:00Z">
        <w:r w:rsidRPr="006400D7">
          <w:rPr>
            <w:rFonts w:ascii="Times New Roman" w:hAnsi="Times New Roman" w:hint="eastAsia"/>
            <w:bCs/>
            <w:szCs w:val="21"/>
            <w:rPrChange w:id="150" w:author="张海龙" w:date="2023-09-10T13:20:00Z">
              <w:rPr>
                <w:rFonts w:ascii="Times New Roman" w:hAnsi="Times New Roman" w:hint="eastAsia"/>
                <w:b/>
                <w:szCs w:val="21"/>
              </w:rPr>
            </w:rPrChange>
          </w:rPr>
          <w:t>；</w:t>
        </w:r>
      </w:ins>
    </w:p>
    <w:p w14:paraId="092FF3E1" w14:textId="0157A96E" w:rsidR="003F2AB4" w:rsidRPr="006400D7" w:rsidRDefault="003F2AB4" w:rsidP="006400D7">
      <w:pPr>
        <w:spacing w:line="360" w:lineRule="auto"/>
        <w:ind w:left="422"/>
        <w:jc w:val="left"/>
        <w:rPr>
          <w:ins w:id="151" w:author="张海龙" w:date="2023-09-09T20:39:00Z"/>
          <w:rFonts w:ascii="Times New Roman" w:hAnsi="Times New Roman"/>
          <w:bCs/>
          <w:szCs w:val="21"/>
          <w:rPrChange w:id="152" w:author="张海龙" w:date="2023-09-10T13:20:00Z">
            <w:rPr>
              <w:ins w:id="153" w:author="张海龙" w:date="2023-09-09T20:39:00Z"/>
              <w:rFonts w:ascii="Times New Roman" w:hAnsi="Times New Roman"/>
              <w:b/>
              <w:szCs w:val="21"/>
            </w:rPr>
          </w:rPrChange>
        </w:rPr>
        <w:pPrChange w:id="154" w:author="张海龙" w:date="2023-09-10T13:20:00Z">
          <w:pPr>
            <w:spacing w:line="360" w:lineRule="auto"/>
            <w:ind w:left="422"/>
          </w:pPr>
        </w:pPrChange>
      </w:pPr>
      <w:ins w:id="155" w:author="张海龙" w:date="2023-09-09T20:38:00Z">
        <w:r w:rsidRPr="006400D7">
          <w:rPr>
            <w:rFonts w:ascii="Times New Roman" w:hAnsi="Times New Roman"/>
            <w:bCs/>
            <w:szCs w:val="21"/>
            <w:rPrChange w:id="156" w:author="张海龙" w:date="2023-09-10T13:20:00Z">
              <w:rPr>
                <w:rFonts w:ascii="Times New Roman" w:hAnsi="Times New Roman"/>
                <w:b/>
                <w:szCs w:val="21"/>
              </w:rPr>
            </w:rPrChange>
          </w:rPr>
          <w:t>运行控制：</w:t>
        </w:r>
      </w:ins>
      <w:ins w:id="157" w:author="张海龙" w:date="2023-09-09T20:36:00Z">
        <w:r w:rsidRPr="006400D7">
          <w:rPr>
            <w:rFonts w:ascii="Times New Roman" w:hAnsi="Times New Roman" w:hint="eastAsia"/>
            <w:bCs/>
            <w:szCs w:val="21"/>
            <w:rPrChange w:id="158" w:author="张海龙" w:date="2023-09-10T13:20:00Z">
              <w:rPr>
                <w:rFonts w:ascii="Times New Roman" w:hAnsi="Times New Roman" w:hint="eastAsia"/>
                <w:b/>
                <w:szCs w:val="21"/>
              </w:rPr>
            </w:rPrChange>
          </w:rPr>
          <w:t>auto</w:t>
        </w:r>
        <w:r w:rsidRPr="006400D7">
          <w:rPr>
            <w:rFonts w:ascii="Times New Roman" w:hAnsi="Times New Roman" w:hint="eastAsia"/>
            <w:bCs/>
            <w:szCs w:val="21"/>
            <w:rPrChange w:id="159" w:author="张海龙" w:date="2023-09-10T13:20:00Z">
              <w:rPr>
                <w:rFonts w:ascii="Times New Roman" w:hAnsi="Times New Roman" w:hint="eastAsia"/>
                <w:b/>
                <w:szCs w:val="21"/>
              </w:rPr>
            </w:rPrChange>
          </w:rPr>
          <w:t>、</w:t>
        </w:r>
        <w:r w:rsidRPr="006400D7">
          <w:rPr>
            <w:rFonts w:ascii="Times New Roman" w:hAnsi="Times New Roman" w:hint="eastAsia"/>
            <w:bCs/>
            <w:szCs w:val="21"/>
            <w:rPrChange w:id="160" w:author="张海龙" w:date="2023-09-10T13:20:00Z">
              <w:rPr>
                <w:rFonts w:ascii="Times New Roman" w:hAnsi="Times New Roman" w:hint="eastAsia"/>
                <w:b/>
                <w:szCs w:val="21"/>
              </w:rPr>
            </w:rPrChange>
          </w:rPr>
          <w:t>single</w:t>
        </w:r>
        <w:r w:rsidRPr="006400D7">
          <w:rPr>
            <w:rFonts w:ascii="Times New Roman" w:hAnsi="Times New Roman" w:hint="eastAsia"/>
            <w:bCs/>
            <w:szCs w:val="21"/>
            <w:rPrChange w:id="161" w:author="张海龙" w:date="2023-09-10T13:20:00Z">
              <w:rPr>
                <w:rFonts w:ascii="Times New Roman" w:hAnsi="Times New Roman" w:hint="eastAsia"/>
                <w:b/>
                <w:szCs w:val="21"/>
              </w:rPr>
            </w:rPrChange>
          </w:rPr>
          <w:t>，</w:t>
        </w:r>
      </w:ins>
      <w:ins w:id="162" w:author="张海龙" w:date="2023-09-09T20:39:00Z">
        <w:r w:rsidRPr="006400D7">
          <w:rPr>
            <w:rFonts w:ascii="Times New Roman" w:hAnsi="Times New Roman" w:hint="eastAsia"/>
            <w:bCs/>
            <w:szCs w:val="21"/>
            <w:rPrChange w:id="163" w:author="张海龙" w:date="2023-09-10T13:20:00Z">
              <w:rPr>
                <w:rFonts w:ascii="Times New Roman" w:hAnsi="Times New Roman" w:hint="eastAsia"/>
                <w:b/>
                <w:szCs w:val="21"/>
              </w:rPr>
            </w:rPrChange>
          </w:rPr>
          <w:t>run</w:t>
        </w:r>
        <w:r w:rsidRPr="006400D7">
          <w:rPr>
            <w:rFonts w:ascii="Times New Roman" w:hAnsi="Times New Roman"/>
            <w:bCs/>
            <w:szCs w:val="21"/>
            <w:rPrChange w:id="164" w:author="张海龙" w:date="2023-09-10T13:20:00Z">
              <w:rPr>
                <w:rFonts w:ascii="Times New Roman" w:hAnsi="Times New Roman"/>
                <w:b/>
                <w:szCs w:val="21"/>
              </w:rPr>
            </w:rPrChange>
          </w:rPr>
          <w:t>/stop</w:t>
        </w:r>
      </w:ins>
      <w:ins w:id="165" w:author="张海龙" w:date="2023-09-09T20:42:00Z">
        <w:r w:rsidR="00B46B3E" w:rsidRPr="006400D7">
          <w:rPr>
            <w:rFonts w:ascii="Times New Roman" w:hAnsi="Times New Roman"/>
            <w:bCs/>
            <w:szCs w:val="21"/>
            <w:rPrChange w:id="166" w:author="张海龙" w:date="2023-09-10T13:20:00Z">
              <w:rPr>
                <w:rFonts w:ascii="Times New Roman" w:hAnsi="Times New Roman"/>
                <w:b/>
                <w:szCs w:val="21"/>
              </w:rPr>
            </w:rPrChange>
          </w:rPr>
          <w:t>；</w:t>
        </w:r>
      </w:ins>
    </w:p>
    <w:p w14:paraId="5C7BE024" w14:textId="0C74B9BD" w:rsidR="006400D7" w:rsidRDefault="003F2AB4" w:rsidP="006400D7">
      <w:pPr>
        <w:spacing w:line="360" w:lineRule="auto"/>
        <w:ind w:left="422"/>
        <w:jc w:val="left"/>
        <w:rPr>
          <w:ins w:id="167" w:author="张海龙" w:date="2023-09-10T13:21:00Z"/>
          <w:rFonts w:ascii="Times New Roman" w:hAnsi="Times New Roman"/>
          <w:bCs/>
          <w:szCs w:val="21"/>
        </w:rPr>
      </w:pPr>
      <w:ins w:id="168" w:author="张海龙" w:date="2023-09-09T20:39:00Z">
        <w:r w:rsidRPr="006400D7">
          <w:rPr>
            <w:rFonts w:ascii="Times New Roman" w:hAnsi="Times New Roman"/>
            <w:bCs/>
            <w:szCs w:val="21"/>
            <w:rPrChange w:id="169" w:author="张海龙" w:date="2023-09-10T13:20:00Z">
              <w:rPr>
                <w:rFonts w:ascii="Times New Roman" w:hAnsi="Times New Roman"/>
                <w:b/>
                <w:szCs w:val="21"/>
              </w:rPr>
            </w:rPrChange>
          </w:rPr>
          <w:t>触发区</w:t>
        </w:r>
        <w:r w:rsidRPr="006400D7">
          <w:rPr>
            <w:rFonts w:ascii="Times New Roman" w:hAnsi="Times New Roman"/>
            <w:bCs/>
            <w:szCs w:val="21"/>
            <w:rPrChange w:id="170" w:author="张海龙" w:date="2023-09-10T13:20:00Z">
              <w:rPr>
                <w:rFonts w:ascii="Times New Roman" w:hAnsi="Times New Roman"/>
                <w:b/>
                <w:szCs w:val="21"/>
              </w:rPr>
            </w:rPrChange>
          </w:rPr>
          <w:t>Trigger</w:t>
        </w:r>
        <w:r w:rsidRPr="006400D7">
          <w:rPr>
            <w:rFonts w:ascii="Times New Roman" w:hAnsi="Times New Roman"/>
            <w:bCs/>
            <w:szCs w:val="21"/>
            <w:rPrChange w:id="171" w:author="张海龙" w:date="2023-09-10T13:20:00Z">
              <w:rPr>
                <w:rFonts w:ascii="Times New Roman" w:hAnsi="Times New Roman"/>
                <w:b/>
                <w:szCs w:val="21"/>
              </w:rPr>
            </w:rPrChange>
          </w:rPr>
          <w:t>：触发电平旋钮</w:t>
        </w:r>
        <w:r w:rsidRPr="006400D7">
          <w:rPr>
            <w:rFonts w:ascii="Times New Roman" w:hAnsi="Times New Roman"/>
            <w:bCs/>
            <w:szCs w:val="21"/>
            <w:rPrChange w:id="172" w:author="张海龙" w:date="2023-09-10T13:20:00Z">
              <w:rPr>
                <w:rFonts w:ascii="Times New Roman" w:hAnsi="Times New Roman"/>
                <w:b/>
                <w:szCs w:val="21"/>
              </w:rPr>
            </w:rPrChange>
          </w:rPr>
          <w:t>level</w:t>
        </w:r>
      </w:ins>
      <w:ins w:id="173" w:author="张海龙" w:date="2023-09-09T20:42:00Z">
        <w:r w:rsidR="00B46B3E" w:rsidRPr="006400D7">
          <w:rPr>
            <w:rFonts w:ascii="Times New Roman" w:hAnsi="Times New Roman"/>
            <w:bCs/>
            <w:szCs w:val="21"/>
            <w:rPrChange w:id="174" w:author="张海龙" w:date="2023-09-10T13:20:00Z">
              <w:rPr>
                <w:rFonts w:ascii="Times New Roman" w:hAnsi="Times New Roman"/>
                <w:b/>
                <w:szCs w:val="21"/>
              </w:rPr>
            </w:rPrChange>
          </w:rPr>
          <w:t>；</w:t>
        </w:r>
      </w:ins>
    </w:p>
    <w:p w14:paraId="750634C4" w14:textId="77777777" w:rsidR="00660044" w:rsidRPr="006400D7" w:rsidRDefault="00660044" w:rsidP="006400D7">
      <w:pPr>
        <w:spacing w:line="360" w:lineRule="auto"/>
        <w:ind w:left="422"/>
        <w:jc w:val="left"/>
        <w:rPr>
          <w:rFonts w:ascii="Times New Roman" w:hAnsi="Times New Roman" w:hint="eastAsia"/>
          <w:bCs/>
          <w:color w:val="FF0000"/>
          <w:szCs w:val="21"/>
          <w:rPrChange w:id="175" w:author="张海龙" w:date="2023-09-10T13:20:00Z">
            <w:rPr>
              <w:rFonts w:ascii="Times New Roman" w:hAnsi="Times New Roman"/>
              <w:b/>
              <w:szCs w:val="21"/>
            </w:rPr>
          </w:rPrChange>
        </w:rPr>
        <w:pPrChange w:id="176" w:author="张海龙" w:date="2023-09-10T13:20:00Z">
          <w:pPr>
            <w:spacing w:line="360" w:lineRule="auto"/>
            <w:ind w:left="422"/>
          </w:pPr>
        </w:pPrChange>
      </w:pPr>
    </w:p>
    <w:p w14:paraId="65643D54" w14:textId="5D94648F" w:rsidR="00E07D3C" w:rsidRDefault="00175B1B" w:rsidP="006400D7">
      <w:pPr>
        <w:spacing w:line="360" w:lineRule="auto"/>
        <w:ind w:firstLineChars="200" w:firstLine="422"/>
        <w:jc w:val="left"/>
        <w:rPr>
          <w:rFonts w:ascii="Times New Roman" w:hAnsi="Times New Roman"/>
          <w:b/>
          <w:szCs w:val="21"/>
        </w:rPr>
        <w:pPrChange w:id="177" w:author="张海龙" w:date="2023-09-10T13:20:00Z">
          <w:pPr>
            <w:spacing w:line="360" w:lineRule="auto"/>
            <w:ind w:firstLineChars="200" w:firstLine="422"/>
          </w:pPr>
        </w:pPrChange>
      </w:pPr>
      <w:r>
        <w:rPr>
          <w:rFonts w:ascii="Times New Roman" w:hAnsi="Times New Roman" w:hint="eastAsia"/>
          <w:b/>
          <w:szCs w:val="21"/>
        </w:rPr>
        <w:t>2</w:t>
      </w:r>
      <w:r>
        <w:rPr>
          <w:rFonts w:ascii="Times New Roman" w:hAnsi="Times New Roman" w:hint="eastAsia"/>
          <w:b/>
          <w:szCs w:val="21"/>
        </w:rPr>
        <w:t>、使用信号发生器产生一个</w:t>
      </w:r>
      <w:r w:rsidR="00E07D3C" w:rsidRPr="002C2EF3">
        <w:rPr>
          <w:rFonts w:ascii="Times New Roman" w:hAnsi="Times New Roman"/>
          <w:b/>
          <w:szCs w:val="21"/>
        </w:rPr>
        <w:t>稳定波形</w:t>
      </w:r>
      <w:r>
        <w:rPr>
          <w:rFonts w:ascii="Times New Roman" w:hAnsi="Times New Roman"/>
          <w:b/>
          <w:szCs w:val="21"/>
        </w:rPr>
        <w:t>（正弦波或方波），用示波器观察。</w:t>
      </w:r>
    </w:p>
    <w:p w14:paraId="252A3B27" w14:textId="77777777" w:rsidR="006400D7" w:rsidRPr="006400D7" w:rsidRDefault="00175B1B" w:rsidP="006400D7">
      <w:pPr>
        <w:spacing w:line="360" w:lineRule="auto"/>
        <w:ind w:firstLineChars="200" w:firstLine="422"/>
        <w:jc w:val="left"/>
        <w:rPr>
          <w:ins w:id="178" w:author="张海龙" w:date="2023-09-10T13:20:00Z"/>
          <w:rFonts w:ascii="Times New Roman" w:hAnsi="Times New Roman"/>
          <w:b/>
          <w:szCs w:val="21"/>
          <w:rPrChange w:id="179" w:author="张海龙" w:date="2023-09-10T13:21:00Z">
            <w:rPr>
              <w:ins w:id="180" w:author="张海龙" w:date="2023-09-10T13:20:00Z"/>
              <w:rFonts w:ascii="Times New Roman" w:hAnsi="Times New Roman"/>
              <w:bCs/>
              <w:szCs w:val="21"/>
            </w:rPr>
          </w:rPrChange>
        </w:rPr>
      </w:pPr>
      <w:r w:rsidRPr="006400D7">
        <w:rPr>
          <w:rFonts w:ascii="Times New Roman" w:hAnsi="Times New Roman"/>
          <w:b/>
          <w:szCs w:val="21"/>
          <w:rPrChange w:id="181" w:author="张海龙" w:date="2023-09-10T13:21:00Z">
            <w:rPr>
              <w:rFonts w:ascii="Times New Roman" w:hAnsi="Times New Roman"/>
              <w:b/>
              <w:szCs w:val="21"/>
            </w:rPr>
          </w:rPrChange>
        </w:rPr>
        <w:t>信号发生器：</w:t>
      </w:r>
    </w:p>
    <w:p w14:paraId="7A01C386" w14:textId="573B9E06" w:rsidR="00175B1B" w:rsidRDefault="00175B1B" w:rsidP="006400D7">
      <w:pPr>
        <w:spacing w:line="360" w:lineRule="auto"/>
        <w:ind w:firstLineChars="200" w:firstLine="420"/>
        <w:jc w:val="left"/>
        <w:rPr>
          <w:ins w:id="182" w:author="张海龙" w:date="2023-09-10T13:20:00Z"/>
          <w:rFonts w:ascii="Times New Roman" w:hAnsi="Times New Roman"/>
          <w:bCs/>
          <w:szCs w:val="21"/>
        </w:rPr>
      </w:pPr>
      <w:r w:rsidRPr="006400D7">
        <w:rPr>
          <w:rFonts w:ascii="Times New Roman" w:hAnsi="Times New Roman"/>
          <w:bCs/>
          <w:szCs w:val="21"/>
          <w:rPrChange w:id="183" w:author="张海龙" w:date="2023-09-10T13:20:00Z">
            <w:rPr>
              <w:rFonts w:ascii="Times New Roman" w:hAnsi="Times New Roman"/>
              <w:b/>
              <w:szCs w:val="21"/>
            </w:rPr>
          </w:rPrChange>
        </w:rPr>
        <w:t>切换通道</w:t>
      </w:r>
      <w:r w:rsidRPr="006400D7">
        <w:rPr>
          <w:rFonts w:ascii="Times New Roman" w:hAnsi="Times New Roman" w:hint="eastAsia"/>
          <w:bCs/>
          <w:szCs w:val="21"/>
          <w:rPrChange w:id="184" w:author="张海龙" w:date="2023-09-10T13:20:00Z">
            <w:rPr>
              <w:rFonts w:ascii="Times New Roman" w:hAnsi="Times New Roman" w:hint="eastAsia"/>
              <w:b/>
              <w:szCs w:val="21"/>
            </w:rPr>
          </w:rPrChange>
        </w:rPr>
        <w:t>1</w:t>
      </w:r>
      <w:r w:rsidRPr="006400D7">
        <w:rPr>
          <w:rFonts w:ascii="Times New Roman" w:hAnsi="Times New Roman"/>
          <w:bCs/>
          <w:szCs w:val="21"/>
          <w:rPrChange w:id="185" w:author="张海龙" w:date="2023-09-10T13:20:00Z">
            <w:rPr>
              <w:rFonts w:ascii="Times New Roman" w:hAnsi="Times New Roman"/>
              <w:b/>
              <w:szCs w:val="21"/>
            </w:rPr>
          </w:rPrChange>
        </w:rPr>
        <w:t>/2</w:t>
      </w:r>
      <w:r w:rsidRPr="006400D7">
        <w:rPr>
          <w:rFonts w:ascii="Times New Roman" w:hAnsi="Times New Roman"/>
          <w:bCs/>
          <w:szCs w:val="21"/>
          <w:rPrChange w:id="186" w:author="张海龙" w:date="2023-09-10T13:20:00Z">
            <w:rPr>
              <w:rFonts w:ascii="Times New Roman" w:hAnsi="Times New Roman"/>
              <w:b/>
              <w:szCs w:val="21"/>
            </w:rPr>
          </w:rPrChange>
        </w:rPr>
        <w:t>设置菜单，设置信号发生器输出频率</w:t>
      </w:r>
      <w:r w:rsidRPr="006400D7">
        <w:rPr>
          <w:rFonts w:ascii="Times New Roman" w:hAnsi="Times New Roman" w:hint="eastAsia"/>
          <w:bCs/>
          <w:szCs w:val="21"/>
          <w:rPrChange w:id="187" w:author="张海龙" w:date="2023-09-10T13:20:00Z">
            <w:rPr>
              <w:rFonts w:ascii="Times New Roman" w:hAnsi="Times New Roman" w:hint="eastAsia"/>
              <w:b/>
              <w:szCs w:val="21"/>
            </w:rPr>
          </w:rPrChange>
        </w:rPr>
        <w:t>/</w:t>
      </w:r>
      <w:r w:rsidRPr="006400D7">
        <w:rPr>
          <w:rFonts w:ascii="Times New Roman" w:hAnsi="Times New Roman" w:hint="eastAsia"/>
          <w:bCs/>
          <w:szCs w:val="21"/>
          <w:rPrChange w:id="188" w:author="张海龙" w:date="2023-09-10T13:20:00Z">
            <w:rPr>
              <w:rFonts w:ascii="Times New Roman" w:hAnsi="Times New Roman" w:hint="eastAsia"/>
              <w:b/>
              <w:szCs w:val="21"/>
            </w:rPr>
          </w:rPrChange>
        </w:rPr>
        <w:t>周期，切换频率周期显示，设置信号幅度，开启、关闭输出（</w:t>
      </w:r>
      <w:r w:rsidRPr="006400D7">
        <w:rPr>
          <w:rFonts w:ascii="Times New Roman" w:hAnsi="Times New Roman" w:hint="eastAsia"/>
          <w:bCs/>
          <w:szCs w:val="21"/>
          <w:rPrChange w:id="189" w:author="张海龙" w:date="2023-09-10T13:20:00Z">
            <w:rPr>
              <w:rFonts w:ascii="Times New Roman" w:hAnsi="Times New Roman" w:hint="eastAsia"/>
              <w:b/>
              <w:szCs w:val="21"/>
            </w:rPr>
          </w:rPrChange>
        </w:rPr>
        <w:t>out</w:t>
      </w:r>
      <w:r w:rsidRPr="006400D7">
        <w:rPr>
          <w:rFonts w:ascii="Times New Roman" w:hAnsi="Times New Roman"/>
          <w:bCs/>
          <w:szCs w:val="21"/>
          <w:rPrChange w:id="190" w:author="张海龙" w:date="2023-09-10T13:20:00Z">
            <w:rPr>
              <w:rFonts w:ascii="Times New Roman" w:hAnsi="Times New Roman"/>
              <w:b/>
              <w:szCs w:val="21"/>
            </w:rPr>
          </w:rPrChange>
        </w:rPr>
        <w:t>put</w:t>
      </w:r>
      <w:r w:rsidRPr="006400D7">
        <w:rPr>
          <w:rFonts w:ascii="Times New Roman" w:hAnsi="Times New Roman"/>
          <w:bCs/>
          <w:szCs w:val="21"/>
          <w:rPrChange w:id="191" w:author="张海龙" w:date="2023-09-10T13:20:00Z">
            <w:rPr>
              <w:rFonts w:ascii="Times New Roman" w:hAnsi="Times New Roman"/>
              <w:b/>
              <w:szCs w:val="21"/>
            </w:rPr>
          </w:rPrChange>
        </w:rPr>
        <w:t>），会辨认通道</w:t>
      </w:r>
      <w:r w:rsidRPr="006400D7">
        <w:rPr>
          <w:rFonts w:ascii="Times New Roman" w:hAnsi="Times New Roman" w:hint="eastAsia"/>
          <w:bCs/>
          <w:szCs w:val="21"/>
          <w:rPrChange w:id="192" w:author="张海龙" w:date="2023-09-10T13:20:00Z">
            <w:rPr>
              <w:rFonts w:ascii="Times New Roman" w:hAnsi="Times New Roman" w:hint="eastAsia"/>
              <w:b/>
              <w:szCs w:val="21"/>
            </w:rPr>
          </w:rPrChange>
        </w:rPr>
        <w:t>1</w:t>
      </w:r>
      <w:r w:rsidRPr="006400D7">
        <w:rPr>
          <w:rFonts w:ascii="Times New Roman" w:hAnsi="Times New Roman" w:hint="eastAsia"/>
          <w:bCs/>
          <w:szCs w:val="21"/>
          <w:rPrChange w:id="193" w:author="张海龙" w:date="2023-09-10T13:20:00Z">
            <w:rPr>
              <w:rFonts w:ascii="Times New Roman" w:hAnsi="Times New Roman" w:hint="eastAsia"/>
              <w:b/>
              <w:szCs w:val="21"/>
            </w:rPr>
          </w:rPrChange>
        </w:rPr>
        <w:t>、</w:t>
      </w:r>
      <w:r w:rsidRPr="006400D7">
        <w:rPr>
          <w:rFonts w:ascii="Times New Roman" w:hAnsi="Times New Roman" w:hint="eastAsia"/>
          <w:bCs/>
          <w:szCs w:val="21"/>
          <w:rPrChange w:id="194" w:author="张海龙" w:date="2023-09-10T13:20:00Z">
            <w:rPr>
              <w:rFonts w:ascii="Times New Roman" w:hAnsi="Times New Roman" w:hint="eastAsia"/>
              <w:b/>
              <w:szCs w:val="21"/>
            </w:rPr>
          </w:rPrChange>
        </w:rPr>
        <w:t>2</w:t>
      </w:r>
      <w:r w:rsidRPr="006400D7">
        <w:rPr>
          <w:rFonts w:ascii="Times New Roman" w:hAnsi="Times New Roman" w:hint="eastAsia"/>
          <w:bCs/>
          <w:szCs w:val="21"/>
          <w:rPrChange w:id="195" w:author="张海龙" w:date="2023-09-10T13:20:00Z">
            <w:rPr>
              <w:rFonts w:ascii="Times New Roman" w:hAnsi="Times New Roman" w:hint="eastAsia"/>
              <w:b/>
              <w:szCs w:val="21"/>
            </w:rPr>
          </w:rPrChange>
        </w:rPr>
        <w:t>的输出接口。</w:t>
      </w:r>
    </w:p>
    <w:p w14:paraId="577C50FB" w14:textId="65B3E72D" w:rsidR="006400D7" w:rsidRPr="006400D7" w:rsidDel="00B7527E" w:rsidRDefault="006400D7" w:rsidP="006400D7">
      <w:pPr>
        <w:spacing w:line="360" w:lineRule="auto"/>
        <w:ind w:firstLineChars="200" w:firstLine="420"/>
        <w:jc w:val="left"/>
        <w:rPr>
          <w:del w:id="196" w:author="张海龙" w:date="2023-09-10T13:23:00Z"/>
          <w:rFonts w:ascii="Times New Roman" w:hAnsi="Times New Roman" w:hint="eastAsia"/>
          <w:bCs/>
          <w:szCs w:val="21"/>
          <w:rPrChange w:id="197" w:author="张海龙" w:date="2023-09-10T13:20:00Z">
            <w:rPr>
              <w:del w:id="198" w:author="张海龙" w:date="2023-09-10T13:23:00Z"/>
              <w:rFonts w:ascii="Times New Roman" w:hAnsi="Times New Roman"/>
              <w:b/>
              <w:szCs w:val="21"/>
            </w:rPr>
          </w:rPrChange>
        </w:rPr>
        <w:pPrChange w:id="199" w:author="张海龙" w:date="2023-09-10T13:20:00Z">
          <w:pPr>
            <w:spacing w:line="360" w:lineRule="auto"/>
            <w:ind w:firstLineChars="200" w:firstLine="422"/>
          </w:pPr>
        </w:pPrChange>
      </w:pPr>
    </w:p>
    <w:p w14:paraId="1249BCF8" w14:textId="77777777" w:rsidR="006400D7" w:rsidRPr="006400D7" w:rsidRDefault="00175B1B" w:rsidP="006400D7">
      <w:pPr>
        <w:spacing w:line="360" w:lineRule="auto"/>
        <w:ind w:firstLineChars="200" w:firstLine="422"/>
        <w:jc w:val="left"/>
        <w:rPr>
          <w:ins w:id="200" w:author="张海龙" w:date="2023-09-10T13:20:00Z"/>
          <w:rFonts w:ascii="Times New Roman" w:hAnsi="Times New Roman"/>
          <w:b/>
          <w:szCs w:val="21"/>
          <w:rPrChange w:id="201" w:author="张海龙" w:date="2023-09-10T13:21:00Z">
            <w:rPr>
              <w:ins w:id="202" w:author="张海龙" w:date="2023-09-10T13:20:00Z"/>
              <w:rFonts w:ascii="Times New Roman" w:hAnsi="Times New Roman"/>
              <w:bCs/>
              <w:szCs w:val="21"/>
            </w:rPr>
          </w:rPrChange>
        </w:rPr>
      </w:pPr>
      <w:r w:rsidRPr="006400D7">
        <w:rPr>
          <w:rFonts w:ascii="Times New Roman" w:hAnsi="Times New Roman"/>
          <w:b/>
          <w:szCs w:val="21"/>
          <w:rPrChange w:id="203" w:author="张海龙" w:date="2023-09-10T13:21:00Z">
            <w:rPr>
              <w:rFonts w:ascii="Times New Roman" w:hAnsi="Times New Roman"/>
              <w:b/>
              <w:szCs w:val="21"/>
            </w:rPr>
          </w:rPrChange>
        </w:rPr>
        <w:t>示波器：</w:t>
      </w:r>
    </w:p>
    <w:p w14:paraId="68B9C577" w14:textId="1690748C" w:rsidR="00175B1B" w:rsidRPr="006400D7" w:rsidRDefault="00A339C1" w:rsidP="006400D7">
      <w:pPr>
        <w:spacing w:line="360" w:lineRule="auto"/>
        <w:jc w:val="left"/>
        <w:rPr>
          <w:rFonts w:ascii="Times New Roman" w:hAnsi="Times New Roman"/>
          <w:bCs/>
          <w:szCs w:val="21"/>
          <w:rPrChange w:id="204" w:author="张海龙" w:date="2023-09-10T13:20:00Z">
            <w:rPr>
              <w:rFonts w:ascii="Times New Roman" w:hAnsi="Times New Roman"/>
              <w:b/>
              <w:szCs w:val="21"/>
            </w:rPr>
          </w:rPrChange>
        </w:rPr>
        <w:pPrChange w:id="205" w:author="张海龙" w:date="2023-09-10T13:20:00Z">
          <w:pPr>
            <w:spacing w:line="360" w:lineRule="auto"/>
            <w:ind w:firstLineChars="200" w:firstLine="422"/>
          </w:pPr>
        </w:pPrChange>
      </w:pPr>
      <w:r w:rsidRPr="006400D7">
        <w:rPr>
          <w:rFonts w:ascii="Times New Roman" w:hAnsi="Times New Roman"/>
          <w:bCs/>
          <w:szCs w:val="21"/>
          <w:rPrChange w:id="206" w:author="张海龙" w:date="2023-09-10T13:20:00Z">
            <w:rPr>
              <w:rFonts w:ascii="Times New Roman" w:hAnsi="Times New Roman"/>
              <w:b/>
              <w:szCs w:val="21"/>
            </w:rPr>
          </w:rPrChange>
        </w:rPr>
        <w:t>（</w:t>
      </w:r>
      <w:del w:id="207" w:author="张海龙" w:date="2023-09-10T13:20:00Z">
        <w:r w:rsidRPr="006400D7" w:rsidDel="006400D7">
          <w:rPr>
            <w:rFonts w:ascii="Times New Roman" w:hAnsi="Times New Roman"/>
            <w:bCs/>
            <w:szCs w:val="21"/>
            <w:rPrChange w:id="208" w:author="张海龙" w:date="2023-09-10T13:20:00Z">
              <w:rPr>
                <w:rFonts w:ascii="Times New Roman" w:hAnsi="Times New Roman"/>
                <w:b/>
                <w:szCs w:val="21"/>
              </w:rPr>
            </w:rPrChange>
          </w:rPr>
          <w:delText>一</w:delText>
        </w:r>
      </w:del>
      <w:ins w:id="209" w:author="张海龙" w:date="2023-09-10T13:20:00Z">
        <w:r w:rsidR="006400D7">
          <w:rPr>
            <w:rFonts w:ascii="Times New Roman" w:hAnsi="Times New Roman" w:hint="eastAsia"/>
            <w:bCs/>
            <w:szCs w:val="21"/>
          </w:rPr>
          <w:t>1</w:t>
        </w:r>
      </w:ins>
      <w:r w:rsidRPr="006400D7">
        <w:rPr>
          <w:rFonts w:ascii="Times New Roman" w:hAnsi="Times New Roman"/>
          <w:bCs/>
          <w:szCs w:val="21"/>
          <w:rPrChange w:id="210" w:author="张海龙" w:date="2023-09-10T13:20:00Z">
            <w:rPr>
              <w:rFonts w:ascii="Times New Roman" w:hAnsi="Times New Roman"/>
              <w:b/>
              <w:szCs w:val="21"/>
            </w:rPr>
          </w:rPrChange>
        </w:rPr>
        <w:t>）</w:t>
      </w:r>
      <w:r w:rsidR="00175B1B" w:rsidRPr="006400D7">
        <w:rPr>
          <w:rFonts w:ascii="Times New Roman" w:hAnsi="Times New Roman"/>
          <w:bCs/>
          <w:szCs w:val="21"/>
          <w:rPrChange w:id="211" w:author="张海龙" w:date="2023-09-10T13:20:00Z">
            <w:rPr>
              <w:rFonts w:ascii="Times New Roman" w:hAnsi="Times New Roman"/>
              <w:b/>
              <w:szCs w:val="21"/>
            </w:rPr>
          </w:rPrChange>
        </w:rPr>
        <w:t>学会使用</w:t>
      </w:r>
      <w:r w:rsidR="00175B1B" w:rsidRPr="006400D7">
        <w:rPr>
          <w:rFonts w:ascii="Times New Roman" w:hAnsi="Times New Roman"/>
          <w:bCs/>
          <w:szCs w:val="21"/>
          <w:rPrChange w:id="212" w:author="张海龙" w:date="2023-09-10T13:20:00Z">
            <w:rPr>
              <w:rFonts w:ascii="Times New Roman" w:hAnsi="Times New Roman"/>
              <w:b/>
              <w:szCs w:val="21"/>
            </w:rPr>
          </w:rPrChange>
        </w:rPr>
        <w:t>auto</w:t>
      </w:r>
      <w:r w:rsidR="00175B1B" w:rsidRPr="006400D7">
        <w:rPr>
          <w:rFonts w:ascii="Times New Roman" w:hAnsi="Times New Roman"/>
          <w:bCs/>
          <w:szCs w:val="21"/>
          <w:rPrChange w:id="213" w:author="张海龙" w:date="2023-09-10T13:20:00Z">
            <w:rPr>
              <w:rFonts w:ascii="Times New Roman" w:hAnsi="Times New Roman"/>
              <w:b/>
              <w:szCs w:val="21"/>
            </w:rPr>
          </w:rPrChange>
        </w:rPr>
        <w:t>按键进行自动参数设置，</w:t>
      </w:r>
      <w:del w:id="214" w:author="张海龙" w:date="2023-09-09T20:31:00Z">
        <w:r w:rsidR="000B28D8" w:rsidRPr="006400D7" w:rsidDel="003F2AB4">
          <w:rPr>
            <w:rFonts w:ascii="Times New Roman" w:hAnsi="Times New Roman"/>
            <w:bCs/>
            <w:szCs w:val="21"/>
            <w:rPrChange w:id="215" w:author="张海龙" w:date="2023-09-10T13:20:00Z">
              <w:rPr>
                <w:rFonts w:ascii="Times New Roman" w:hAnsi="Times New Roman"/>
                <w:b/>
                <w:szCs w:val="21"/>
              </w:rPr>
            </w:rPrChange>
          </w:rPr>
          <w:delText>辨认每格代表电压、时间的屏幕显示位置，</w:delText>
        </w:r>
      </w:del>
      <w:r w:rsidR="000B28D8" w:rsidRPr="006400D7">
        <w:rPr>
          <w:rFonts w:ascii="Times New Roman" w:hAnsi="Times New Roman"/>
          <w:bCs/>
          <w:szCs w:val="21"/>
          <w:rPrChange w:id="216" w:author="张海龙" w:date="2023-09-10T13:20:00Z">
            <w:rPr>
              <w:rFonts w:ascii="Times New Roman" w:hAnsi="Times New Roman"/>
              <w:b/>
              <w:szCs w:val="21"/>
            </w:rPr>
          </w:rPrChange>
        </w:rPr>
        <w:t>目测估算信号幅度</w:t>
      </w:r>
      <w:del w:id="217" w:author="张海龙" w:date="2023-09-09T20:57:00Z">
        <w:r w:rsidR="000B28D8" w:rsidRPr="006400D7" w:rsidDel="000F4575">
          <w:rPr>
            <w:rFonts w:ascii="Times New Roman" w:hAnsi="Times New Roman"/>
            <w:bCs/>
            <w:szCs w:val="21"/>
            <w:rPrChange w:id="218" w:author="张海龙" w:date="2023-09-10T13:20:00Z">
              <w:rPr>
                <w:rFonts w:ascii="Times New Roman" w:hAnsi="Times New Roman"/>
                <w:b/>
                <w:szCs w:val="21"/>
              </w:rPr>
            </w:rPrChange>
          </w:rPr>
          <w:delText>；</w:delText>
        </w:r>
      </w:del>
      <w:ins w:id="219" w:author="张海龙" w:date="2023-09-09T20:57:00Z">
        <w:r w:rsidR="000F4575" w:rsidRPr="006400D7">
          <w:rPr>
            <w:rFonts w:ascii="Times New Roman" w:hAnsi="Times New Roman"/>
            <w:bCs/>
            <w:szCs w:val="21"/>
            <w:rPrChange w:id="220" w:author="张海龙" w:date="2023-09-10T13:20:00Z">
              <w:rPr>
                <w:rFonts w:ascii="Times New Roman" w:hAnsi="Times New Roman"/>
                <w:b/>
                <w:szCs w:val="21"/>
              </w:rPr>
            </w:rPrChange>
          </w:rPr>
          <w:t>。</w:t>
        </w:r>
      </w:ins>
      <w:r w:rsidR="000B28D8" w:rsidRPr="006400D7">
        <w:rPr>
          <w:rFonts w:ascii="Times New Roman" w:hAnsi="Times New Roman"/>
          <w:bCs/>
          <w:szCs w:val="21"/>
          <w:rPrChange w:id="221" w:author="张海龙" w:date="2023-09-10T13:20:00Z">
            <w:rPr>
              <w:rFonts w:ascii="Times New Roman" w:hAnsi="Times New Roman"/>
              <w:b/>
              <w:szCs w:val="21"/>
            </w:rPr>
          </w:rPrChange>
        </w:rPr>
        <w:t xml:space="preserve"> </w:t>
      </w:r>
    </w:p>
    <w:p w14:paraId="71C781BA" w14:textId="4F057600" w:rsidR="000B28D8" w:rsidRPr="006400D7" w:rsidRDefault="000B28D8" w:rsidP="006400D7">
      <w:pPr>
        <w:spacing w:line="360" w:lineRule="auto"/>
        <w:ind w:firstLineChars="200" w:firstLine="420"/>
        <w:jc w:val="left"/>
        <w:rPr>
          <w:rFonts w:ascii="Times New Roman" w:hAnsi="Times New Roman"/>
          <w:bCs/>
          <w:szCs w:val="21"/>
          <w:rPrChange w:id="222" w:author="张海龙" w:date="2023-09-10T13:20:00Z">
            <w:rPr>
              <w:rFonts w:ascii="Times New Roman" w:hAnsi="Times New Roman"/>
              <w:b/>
              <w:szCs w:val="21"/>
            </w:rPr>
          </w:rPrChange>
        </w:rPr>
        <w:pPrChange w:id="223" w:author="张海龙" w:date="2023-09-10T13:20:00Z">
          <w:pPr>
            <w:spacing w:line="360" w:lineRule="auto"/>
            <w:ind w:firstLineChars="200" w:firstLine="422"/>
          </w:pPr>
        </w:pPrChange>
      </w:pPr>
      <w:r w:rsidRPr="006400D7">
        <w:rPr>
          <w:rFonts w:ascii="Times New Roman" w:hAnsi="Times New Roman"/>
          <w:bCs/>
          <w:szCs w:val="21"/>
          <w:rPrChange w:id="224" w:author="张海龙" w:date="2023-09-10T13:20:00Z">
            <w:rPr>
              <w:rFonts w:ascii="Times New Roman" w:hAnsi="Times New Roman"/>
              <w:b/>
              <w:szCs w:val="21"/>
            </w:rPr>
          </w:rPrChange>
        </w:rPr>
        <w:t>开闭所需示波器通道；查看通道按键下的子按钮</w:t>
      </w:r>
      <w:ins w:id="225" w:author="张海龙" w:date="2023-09-09T20:57:00Z">
        <w:r w:rsidR="000F4575" w:rsidRPr="006400D7">
          <w:rPr>
            <w:rFonts w:ascii="Times New Roman" w:hAnsi="Times New Roman"/>
            <w:bCs/>
            <w:szCs w:val="21"/>
            <w:rPrChange w:id="226" w:author="张海龙" w:date="2023-09-10T13:20:00Z">
              <w:rPr>
                <w:rFonts w:ascii="Times New Roman" w:hAnsi="Times New Roman"/>
                <w:b/>
                <w:szCs w:val="21"/>
              </w:rPr>
            </w:rPrChange>
          </w:rPr>
          <w:t>。</w:t>
        </w:r>
      </w:ins>
    </w:p>
    <w:p w14:paraId="08A1E238" w14:textId="019AAAA1" w:rsidR="00175B1B" w:rsidRPr="006400D7" w:rsidRDefault="000B28D8" w:rsidP="006400D7">
      <w:pPr>
        <w:spacing w:line="360" w:lineRule="auto"/>
        <w:ind w:firstLineChars="200" w:firstLine="420"/>
        <w:jc w:val="left"/>
        <w:rPr>
          <w:rFonts w:ascii="Times New Roman" w:hAnsi="Times New Roman"/>
          <w:bCs/>
          <w:szCs w:val="21"/>
          <w:rPrChange w:id="227" w:author="张海龙" w:date="2023-09-10T13:20:00Z">
            <w:rPr>
              <w:rFonts w:ascii="Times New Roman" w:hAnsi="Times New Roman"/>
              <w:b/>
              <w:szCs w:val="21"/>
            </w:rPr>
          </w:rPrChange>
        </w:rPr>
        <w:pPrChange w:id="228" w:author="张海龙" w:date="2023-09-10T13:20:00Z">
          <w:pPr>
            <w:spacing w:line="360" w:lineRule="auto"/>
            <w:ind w:firstLineChars="200" w:firstLine="422"/>
          </w:pPr>
        </w:pPrChange>
      </w:pPr>
      <w:r w:rsidRPr="006400D7">
        <w:rPr>
          <w:rFonts w:ascii="Times New Roman" w:hAnsi="Times New Roman"/>
          <w:bCs/>
          <w:szCs w:val="21"/>
          <w:rPrChange w:id="229" w:author="张海龙" w:date="2023-09-10T13:20:00Z">
            <w:rPr>
              <w:rFonts w:ascii="Times New Roman" w:hAnsi="Times New Roman"/>
              <w:b/>
              <w:szCs w:val="21"/>
            </w:rPr>
          </w:rPrChange>
        </w:rPr>
        <w:t>进行优化显示：</w:t>
      </w:r>
      <w:r w:rsidR="00175B1B" w:rsidRPr="006400D7">
        <w:rPr>
          <w:rFonts w:ascii="Times New Roman" w:hAnsi="Times New Roman"/>
          <w:bCs/>
          <w:szCs w:val="21"/>
          <w:rPrChange w:id="230" w:author="张海龙" w:date="2023-09-10T13:20:00Z">
            <w:rPr>
              <w:rFonts w:ascii="Times New Roman" w:hAnsi="Times New Roman"/>
              <w:b/>
              <w:szCs w:val="21"/>
            </w:rPr>
          </w:rPrChange>
        </w:rPr>
        <w:t>调节垂直</w:t>
      </w:r>
      <w:del w:id="231" w:author="张海龙" w:date="2023-09-10T13:22:00Z">
        <w:r w:rsidR="00175B1B" w:rsidRPr="006400D7" w:rsidDel="00660044">
          <w:rPr>
            <w:rFonts w:ascii="Times New Roman" w:hAnsi="Times New Roman" w:hint="eastAsia"/>
            <w:bCs/>
            <w:szCs w:val="21"/>
            <w:rPrChange w:id="232" w:author="张海龙" w:date="2023-09-10T13:20:00Z">
              <w:rPr>
                <w:rFonts w:ascii="Times New Roman" w:hAnsi="Times New Roman"/>
                <w:b/>
                <w:szCs w:val="21"/>
              </w:rPr>
            </w:rPrChange>
          </w:rPr>
          <w:delText>缩放</w:delText>
        </w:r>
      </w:del>
      <w:ins w:id="233" w:author="张海龙" w:date="2023-09-10T13:22:00Z">
        <w:r w:rsidR="00660044">
          <w:rPr>
            <w:rFonts w:ascii="Times New Roman" w:hAnsi="Times New Roman" w:hint="eastAsia"/>
            <w:bCs/>
            <w:szCs w:val="21"/>
          </w:rPr>
          <w:t>挡位</w:t>
        </w:r>
      </w:ins>
      <w:r w:rsidR="00175B1B" w:rsidRPr="006400D7">
        <w:rPr>
          <w:rFonts w:ascii="Times New Roman" w:hAnsi="Times New Roman"/>
          <w:bCs/>
          <w:szCs w:val="21"/>
          <w:rPrChange w:id="234" w:author="张海龙" w:date="2023-09-10T13:20:00Z">
            <w:rPr>
              <w:rFonts w:ascii="Times New Roman" w:hAnsi="Times New Roman"/>
              <w:b/>
              <w:szCs w:val="21"/>
            </w:rPr>
          </w:rPrChange>
        </w:rPr>
        <w:t>和</w:t>
      </w:r>
      <w:del w:id="235" w:author="张海龙" w:date="2023-09-10T13:22:00Z">
        <w:r w:rsidR="00175B1B" w:rsidRPr="006400D7" w:rsidDel="00660044">
          <w:rPr>
            <w:rFonts w:ascii="Times New Roman" w:hAnsi="Times New Roman"/>
            <w:bCs/>
            <w:szCs w:val="21"/>
            <w:rPrChange w:id="236" w:author="张海龙" w:date="2023-09-10T13:20:00Z">
              <w:rPr>
                <w:rFonts w:ascii="Times New Roman" w:hAnsi="Times New Roman"/>
                <w:b/>
                <w:szCs w:val="21"/>
              </w:rPr>
            </w:rPrChange>
          </w:rPr>
          <w:delText>移动</w:delText>
        </w:r>
      </w:del>
      <w:ins w:id="237" w:author="张海龙" w:date="2023-09-10T13:22:00Z">
        <w:r w:rsidR="00660044">
          <w:rPr>
            <w:rFonts w:ascii="Times New Roman" w:hAnsi="Times New Roman" w:hint="eastAsia"/>
            <w:bCs/>
            <w:szCs w:val="21"/>
          </w:rPr>
          <w:t>位置</w:t>
        </w:r>
      </w:ins>
      <w:r w:rsidR="00175B1B" w:rsidRPr="006400D7">
        <w:rPr>
          <w:rFonts w:ascii="Times New Roman" w:hAnsi="Times New Roman"/>
          <w:bCs/>
          <w:szCs w:val="21"/>
          <w:rPrChange w:id="238" w:author="张海龙" w:date="2023-09-10T13:20:00Z">
            <w:rPr>
              <w:rFonts w:ascii="Times New Roman" w:hAnsi="Times New Roman"/>
              <w:b/>
              <w:szCs w:val="21"/>
            </w:rPr>
          </w:rPrChange>
        </w:rPr>
        <w:t>，会切换粗调</w:t>
      </w:r>
      <w:r w:rsidR="00175B1B" w:rsidRPr="006400D7">
        <w:rPr>
          <w:rFonts w:ascii="Times New Roman" w:hAnsi="Times New Roman" w:hint="eastAsia"/>
          <w:bCs/>
          <w:szCs w:val="21"/>
          <w:rPrChange w:id="239" w:author="张海龙" w:date="2023-09-10T13:20:00Z">
            <w:rPr>
              <w:rFonts w:ascii="Times New Roman" w:hAnsi="Times New Roman" w:hint="eastAsia"/>
              <w:b/>
              <w:szCs w:val="21"/>
            </w:rPr>
          </w:rPrChange>
        </w:rPr>
        <w:t>/</w:t>
      </w:r>
      <w:r w:rsidR="00175B1B" w:rsidRPr="006400D7">
        <w:rPr>
          <w:rFonts w:ascii="Times New Roman" w:hAnsi="Times New Roman" w:hint="eastAsia"/>
          <w:bCs/>
          <w:szCs w:val="21"/>
          <w:rPrChange w:id="240" w:author="张海龙" w:date="2023-09-10T13:20:00Z">
            <w:rPr>
              <w:rFonts w:ascii="Times New Roman" w:hAnsi="Times New Roman" w:hint="eastAsia"/>
              <w:b/>
              <w:szCs w:val="21"/>
            </w:rPr>
          </w:rPrChange>
        </w:rPr>
        <w:t>微调；调节水平</w:t>
      </w:r>
      <w:del w:id="241" w:author="张海龙" w:date="2023-09-10T13:23:00Z">
        <w:r w:rsidR="00175B1B" w:rsidRPr="006400D7" w:rsidDel="00660044">
          <w:rPr>
            <w:rFonts w:ascii="Times New Roman" w:hAnsi="Times New Roman" w:hint="eastAsia"/>
            <w:bCs/>
            <w:szCs w:val="21"/>
            <w:rPrChange w:id="242" w:author="张海龙" w:date="2023-09-10T13:20:00Z">
              <w:rPr>
                <w:rFonts w:ascii="Times New Roman" w:hAnsi="Times New Roman" w:hint="eastAsia"/>
                <w:b/>
                <w:szCs w:val="21"/>
              </w:rPr>
            </w:rPrChange>
          </w:rPr>
          <w:delText>缩放</w:delText>
        </w:r>
      </w:del>
      <w:ins w:id="243" w:author="张海龙" w:date="2023-09-10T13:23:00Z">
        <w:r w:rsidR="00660044">
          <w:rPr>
            <w:rFonts w:ascii="Times New Roman" w:hAnsi="Times New Roman" w:hint="eastAsia"/>
            <w:bCs/>
            <w:szCs w:val="21"/>
          </w:rPr>
          <w:t>挡位（时基）</w:t>
        </w:r>
      </w:ins>
      <w:r w:rsidR="00175B1B" w:rsidRPr="006400D7">
        <w:rPr>
          <w:rFonts w:ascii="Times New Roman" w:hAnsi="Times New Roman" w:hint="eastAsia"/>
          <w:bCs/>
          <w:szCs w:val="21"/>
          <w:rPrChange w:id="244" w:author="张海龙" w:date="2023-09-10T13:20:00Z">
            <w:rPr>
              <w:rFonts w:ascii="Times New Roman" w:hAnsi="Times New Roman" w:hint="eastAsia"/>
              <w:b/>
              <w:szCs w:val="21"/>
            </w:rPr>
          </w:rPrChange>
        </w:rPr>
        <w:t>。</w:t>
      </w:r>
    </w:p>
    <w:p w14:paraId="6A4DE6B4" w14:textId="44298704" w:rsidR="00A339C1" w:rsidRPr="006400D7" w:rsidRDefault="00A339C1" w:rsidP="006400D7">
      <w:pPr>
        <w:spacing w:line="360" w:lineRule="auto"/>
        <w:ind w:firstLineChars="200" w:firstLine="420"/>
        <w:jc w:val="left"/>
        <w:rPr>
          <w:rFonts w:ascii="Times New Roman" w:hAnsi="Times New Roman"/>
          <w:bCs/>
          <w:szCs w:val="21"/>
          <w:rPrChange w:id="245" w:author="张海龙" w:date="2023-09-10T13:20:00Z">
            <w:rPr>
              <w:rFonts w:ascii="Times New Roman" w:hAnsi="Times New Roman"/>
              <w:b/>
              <w:szCs w:val="21"/>
            </w:rPr>
          </w:rPrChange>
        </w:rPr>
        <w:pPrChange w:id="246" w:author="张海龙" w:date="2023-09-10T13:20:00Z">
          <w:pPr>
            <w:spacing w:line="360" w:lineRule="auto"/>
            <w:ind w:firstLineChars="200" w:firstLine="422"/>
          </w:pPr>
        </w:pPrChange>
      </w:pPr>
      <w:r w:rsidRPr="006400D7">
        <w:rPr>
          <w:rFonts w:ascii="Times New Roman" w:hAnsi="Times New Roman"/>
          <w:bCs/>
          <w:szCs w:val="21"/>
          <w:rPrChange w:id="247" w:author="张海龙" w:date="2023-09-10T13:20:00Z">
            <w:rPr>
              <w:rFonts w:ascii="Times New Roman" w:hAnsi="Times New Roman"/>
              <w:b/>
              <w:szCs w:val="21"/>
            </w:rPr>
          </w:rPrChange>
        </w:rPr>
        <w:t>通过触发设置区旋钮调节触发电平，查看显示变化。</w:t>
      </w:r>
    </w:p>
    <w:p w14:paraId="49A0D7D8" w14:textId="7787CAE4" w:rsidR="00A339C1" w:rsidRPr="006400D7" w:rsidRDefault="00A339C1" w:rsidP="006400D7">
      <w:pPr>
        <w:spacing w:line="360" w:lineRule="auto"/>
        <w:jc w:val="left"/>
        <w:rPr>
          <w:rFonts w:ascii="Times New Roman" w:hAnsi="Times New Roman"/>
          <w:bCs/>
          <w:szCs w:val="21"/>
          <w:rPrChange w:id="248" w:author="张海龙" w:date="2023-09-10T13:20:00Z">
            <w:rPr>
              <w:rFonts w:ascii="Times New Roman" w:hAnsi="Times New Roman"/>
              <w:b/>
              <w:szCs w:val="21"/>
            </w:rPr>
          </w:rPrChange>
        </w:rPr>
        <w:pPrChange w:id="249" w:author="张海龙" w:date="2023-09-10T13:20:00Z">
          <w:pPr>
            <w:spacing w:line="360" w:lineRule="auto"/>
            <w:ind w:firstLineChars="200" w:firstLine="422"/>
          </w:pPr>
        </w:pPrChange>
      </w:pPr>
      <w:r w:rsidRPr="006400D7">
        <w:rPr>
          <w:rFonts w:ascii="Times New Roman" w:hAnsi="Times New Roman"/>
          <w:bCs/>
          <w:szCs w:val="21"/>
          <w:rPrChange w:id="250" w:author="张海龙" w:date="2023-09-10T13:20:00Z">
            <w:rPr>
              <w:rFonts w:ascii="Times New Roman" w:hAnsi="Times New Roman"/>
              <w:b/>
              <w:szCs w:val="21"/>
            </w:rPr>
          </w:rPrChange>
        </w:rPr>
        <w:t>（</w:t>
      </w:r>
      <w:del w:id="251" w:author="张海龙" w:date="2023-09-10T13:20:00Z">
        <w:r w:rsidRPr="006400D7" w:rsidDel="006400D7">
          <w:rPr>
            <w:rFonts w:ascii="Times New Roman" w:hAnsi="Times New Roman"/>
            <w:bCs/>
            <w:szCs w:val="21"/>
            <w:rPrChange w:id="252" w:author="张海龙" w:date="2023-09-10T13:20:00Z">
              <w:rPr>
                <w:rFonts w:ascii="Times New Roman" w:hAnsi="Times New Roman"/>
                <w:b/>
                <w:szCs w:val="21"/>
              </w:rPr>
            </w:rPrChange>
          </w:rPr>
          <w:delText>二</w:delText>
        </w:r>
      </w:del>
      <w:ins w:id="253" w:author="张海龙" w:date="2023-09-10T13:20:00Z">
        <w:r w:rsidR="006400D7">
          <w:rPr>
            <w:rFonts w:ascii="Times New Roman" w:hAnsi="Times New Roman" w:hint="eastAsia"/>
            <w:bCs/>
            <w:szCs w:val="21"/>
          </w:rPr>
          <w:t>2</w:t>
        </w:r>
      </w:ins>
      <w:r w:rsidRPr="006400D7">
        <w:rPr>
          <w:rFonts w:ascii="Times New Roman" w:hAnsi="Times New Roman"/>
          <w:bCs/>
          <w:szCs w:val="21"/>
          <w:rPrChange w:id="254" w:author="张海龙" w:date="2023-09-10T13:20:00Z">
            <w:rPr>
              <w:rFonts w:ascii="Times New Roman" w:hAnsi="Times New Roman"/>
              <w:b/>
              <w:szCs w:val="21"/>
            </w:rPr>
          </w:rPrChange>
        </w:rPr>
        <w:t>）进入到</w:t>
      </w:r>
      <w:r w:rsidRPr="006400D7">
        <w:rPr>
          <w:rFonts w:ascii="Times New Roman" w:hAnsi="Times New Roman"/>
          <w:bCs/>
          <w:szCs w:val="21"/>
          <w:rPrChange w:id="255" w:author="张海龙" w:date="2023-09-10T13:20:00Z">
            <w:rPr>
              <w:rFonts w:ascii="Times New Roman" w:hAnsi="Times New Roman"/>
              <w:b/>
              <w:szCs w:val="21"/>
            </w:rPr>
          </w:rPrChange>
        </w:rPr>
        <w:t>measure</w:t>
      </w:r>
      <w:r w:rsidR="00861A49" w:rsidRPr="006400D7">
        <w:rPr>
          <w:rFonts w:ascii="Times New Roman" w:hAnsi="Times New Roman"/>
          <w:bCs/>
          <w:szCs w:val="21"/>
          <w:rPrChange w:id="256" w:author="张海龙" w:date="2023-09-10T13:20:00Z">
            <w:rPr>
              <w:rFonts w:ascii="Times New Roman" w:hAnsi="Times New Roman"/>
              <w:b/>
              <w:szCs w:val="21"/>
            </w:rPr>
          </w:rPrChange>
        </w:rPr>
        <w:t>的子菜单，切换垂直</w:t>
      </w:r>
      <w:r w:rsidR="00861A49" w:rsidRPr="006400D7">
        <w:rPr>
          <w:rFonts w:ascii="Times New Roman" w:hAnsi="Times New Roman" w:hint="eastAsia"/>
          <w:bCs/>
          <w:szCs w:val="21"/>
          <w:rPrChange w:id="257" w:author="张海龙" w:date="2023-09-10T13:20:00Z">
            <w:rPr>
              <w:rFonts w:ascii="Times New Roman" w:hAnsi="Times New Roman" w:hint="eastAsia"/>
              <w:b/>
              <w:szCs w:val="21"/>
            </w:rPr>
          </w:rPrChange>
        </w:rPr>
        <w:t>/</w:t>
      </w:r>
      <w:r w:rsidR="00861A49" w:rsidRPr="006400D7">
        <w:rPr>
          <w:rFonts w:ascii="Times New Roman" w:hAnsi="Times New Roman" w:hint="eastAsia"/>
          <w:bCs/>
          <w:szCs w:val="21"/>
          <w:rPrChange w:id="258" w:author="张海龙" w:date="2023-09-10T13:20:00Z">
            <w:rPr>
              <w:rFonts w:ascii="Times New Roman" w:hAnsi="Times New Roman" w:hint="eastAsia"/>
              <w:b/>
              <w:szCs w:val="21"/>
            </w:rPr>
          </w:rPrChange>
        </w:rPr>
        <w:t>水平测量设置，练习开启</w:t>
      </w:r>
      <w:r w:rsidR="00861A49" w:rsidRPr="006400D7">
        <w:rPr>
          <w:rFonts w:ascii="Times New Roman" w:hAnsi="Times New Roman" w:hint="eastAsia"/>
          <w:bCs/>
          <w:szCs w:val="21"/>
          <w:rPrChange w:id="259" w:author="张海龙" w:date="2023-09-10T13:20:00Z">
            <w:rPr>
              <w:rFonts w:ascii="Times New Roman" w:hAnsi="Times New Roman" w:hint="eastAsia"/>
              <w:b/>
              <w:szCs w:val="21"/>
            </w:rPr>
          </w:rPrChange>
        </w:rPr>
        <w:t>/</w:t>
      </w:r>
      <w:r w:rsidR="00861A49" w:rsidRPr="006400D7">
        <w:rPr>
          <w:rFonts w:ascii="Times New Roman" w:hAnsi="Times New Roman" w:hint="eastAsia"/>
          <w:bCs/>
          <w:szCs w:val="21"/>
          <w:rPrChange w:id="260" w:author="张海龙" w:date="2023-09-10T13:20:00Z">
            <w:rPr>
              <w:rFonts w:ascii="Times New Roman" w:hAnsi="Times New Roman" w:hint="eastAsia"/>
              <w:b/>
              <w:szCs w:val="21"/>
            </w:rPr>
          </w:rPrChange>
        </w:rPr>
        <w:t>关闭，并查看显示。</w:t>
      </w:r>
    </w:p>
    <w:p w14:paraId="6CFCBF26" w14:textId="2BF20D08" w:rsidR="000F4575" w:rsidRPr="006400D7" w:rsidRDefault="00861A49" w:rsidP="006400D7">
      <w:pPr>
        <w:spacing w:line="360" w:lineRule="auto"/>
        <w:ind w:firstLineChars="200" w:firstLine="420"/>
        <w:jc w:val="left"/>
        <w:rPr>
          <w:ins w:id="261" w:author="张海龙" w:date="2023-09-09T20:56:00Z"/>
          <w:rFonts w:ascii="Times New Roman" w:hAnsi="Times New Roman"/>
          <w:bCs/>
          <w:szCs w:val="21"/>
          <w:rPrChange w:id="262" w:author="张海龙" w:date="2023-09-10T13:20:00Z">
            <w:rPr>
              <w:ins w:id="263" w:author="张海龙" w:date="2023-09-09T20:56:00Z"/>
              <w:rFonts w:ascii="Times New Roman" w:hAnsi="Times New Roman"/>
              <w:b/>
              <w:szCs w:val="21"/>
            </w:rPr>
          </w:rPrChange>
        </w:rPr>
        <w:pPrChange w:id="264" w:author="张海龙" w:date="2023-09-10T13:20:00Z">
          <w:pPr>
            <w:spacing w:line="360" w:lineRule="auto"/>
            <w:ind w:firstLineChars="200" w:firstLine="422"/>
          </w:pPr>
        </w:pPrChange>
      </w:pPr>
      <w:r w:rsidRPr="006400D7">
        <w:rPr>
          <w:rFonts w:ascii="Times New Roman" w:hAnsi="Times New Roman"/>
          <w:bCs/>
          <w:szCs w:val="21"/>
          <w:rPrChange w:id="265" w:author="张海龙" w:date="2023-09-10T13:20:00Z">
            <w:rPr>
              <w:rFonts w:ascii="Times New Roman" w:hAnsi="Times New Roman"/>
              <w:b/>
              <w:szCs w:val="21"/>
            </w:rPr>
          </w:rPrChange>
        </w:rPr>
        <w:t>会打开、关闭全部测量。</w:t>
      </w:r>
    </w:p>
    <w:p w14:paraId="7FEAC824" w14:textId="6E68F1BC" w:rsidR="000F4575" w:rsidRPr="006400D7" w:rsidDel="000F4575" w:rsidRDefault="000F4575" w:rsidP="006400D7">
      <w:pPr>
        <w:pStyle w:val="a9"/>
        <w:numPr>
          <w:ilvl w:val="0"/>
          <w:numId w:val="21"/>
        </w:numPr>
        <w:spacing w:line="360" w:lineRule="auto"/>
        <w:ind w:firstLineChars="0"/>
        <w:jc w:val="left"/>
        <w:rPr>
          <w:del w:id="266" w:author="张海龙" w:date="2023-09-09T20:56:00Z"/>
          <w:rFonts w:ascii="Times New Roman" w:hAnsi="Times New Roman"/>
          <w:bCs/>
          <w:szCs w:val="21"/>
          <w:rPrChange w:id="267" w:author="张海龙" w:date="2023-09-10T13:20:00Z">
            <w:rPr>
              <w:del w:id="268" w:author="张海龙" w:date="2023-09-09T20:56:00Z"/>
            </w:rPr>
          </w:rPrChange>
        </w:rPr>
        <w:pPrChange w:id="269" w:author="张海龙" w:date="2023-09-10T13:20:00Z">
          <w:pPr>
            <w:spacing w:line="360" w:lineRule="auto"/>
            <w:ind w:firstLineChars="200" w:firstLine="420"/>
          </w:pPr>
        </w:pPrChange>
      </w:pPr>
    </w:p>
    <w:p w14:paraId="3A855482" w14:textId="398B4192" w:rsidR="00A339C1" w:rsidRPr="006400D7" w:rsidRDefault="000B28D8" w:rsidP="006400D7">
      <w:pPr>
        <w:pStyle w:val="a9"/>
        <w:numPr>
          <w:ilvl w:val="0"/>
          <w:numId w:val="21"/>
        </w:numPr>
        <w:ind w:firstLineChars="0"/>
        <w:rPr>
          <w:ins w:id="270" w:author="张海龙" w:date="2023-09-09T20:58:00Z"/>
          <w:rPrChange w:id="271" w:author="张海龙" w:date="2023-09-10T13:20:00Z">
            <w:rPr>
              <w:ins w:id="272" w:author="张海龙" w:date="2023-09-09T20:58:00Z"/>
            </w:rPr>
          </w:rPrChange>
        </w:rPr>
        <w:pPrChange w:id="273" w:author="张海龙" w:date="2023-09-10T13:20:00Z">
          <w:pPr>
            <w:pStyle w:val="a9"/>
            <w:numPr>
              <w:numId w:val="19"/>
            </w:numPr>
            <w:spacing w:line="360" w:lineRule="auto"/>
            <w:ind w:left="780" w:firstLineChars="0" w:hanging="360"/>
          </w:pPr>
        </w:pPrChange>
      </w:pPr>
      <w:r w:rsidRPr="006400D7">
        <w:rPr>
          <w:rFonts w:hint="eastAsia"/>
          <w:rPrChange w:id="274" w:author="张海龙" w:date="2023-09-10T13:20:00Z">
            <w:rPr>
              <w:rFonts w:hint="eastAsia"/>
            </w:rPr>
          </w:rPrChange>
        </w:rPr>
        <w:t>保存图片数据。了解保存</w:t>
      </w:r>
      <w:r w:rsidRPr="006400D7">
        <w:rPr>
          <w:rPrChange w:id="275" w:author="张海龙" w:date="2023-09-10T13:20:00Z">
            <w:rPr/>
          </w:rPrChange>
        </w:rPr>
        <w:t>csv</w:t>
      </w:r>
      <w:r w:rsidRPr="006400D7">
        <w:rPr>
          <w:rFonts w:hint="eastAsia"/>
          <w:rPrChange w:id="276" w:author="张海龙" w:date="2023-09-10T13:20:00Z">
            <w:rPr>
              <w:rFonts w:hint="eastAsia"/>
            </w:rPr>
          </w:rPrChange>
        </w:rPr>
        <w:t>数据。</w:t>
      </w:r>
    </w:p>
    <w:p w14:paraId="359550A8" w14:textId="29B42B7D" w:rsidR="000F4575" w:rsidRPr="000F4575" w:rsidDel="000F4575" w:rsidRDefault="000F4575" w:rsidP="006400D7">
      <w:pPr>
        <w:pStyle w:val="a9"/>
        <w:numPr>
          <w:ilvl w:val="0"/>
          <w:numId w:val="20"/>
        </w:numPr>
        <w:ind w:firstLineChars="0"/>
        <w:jc w:val="left"/>
        <w:rPr>
          <w:del w:id="277" w:author="张海龙" w:date="2023-09-09T20:59:00Z"/>
          <w:rPrChange w:id="278" w:author="张海龙" w:date="2023-09-09T20:56:00Z">
            <w:rPr>
              <w:del w:id="279" w:author="张海龙" w:date="2023-09-09T20:59:00Z"/>
              <w:b/>
            </w:rPr>
          </w:rPrChange>
        </w:rPr>
        <w:pPrChange w:id="280" w:author="张海龙" w:date="2023-09-10T13:20:00Z">
          <w:pPr>
            <w:pStyle w:val="a9"/>
            <w:numPr>
              <w:numId w:val="19"/>
            </w:numPr>
            <w:spacing w:line="360" w:lineRule="auto"/>
            <w:ind w:left="780" w:firstLineChars="0" w:hanging="360"/>
          </w:pPr>
        </w:pPrChange>
      </w:pPr>
    </w:p>
    <w:p w14:paraId="6F04706D" w14:textId="7879B5E0" w:rsidR="00861A49" w:rsidRPr="003F2AB4" w:rsidRDefault="000B28D8" w:rsidP="006400D7">
      <w:pPr>
        <w:spacing w:line="360" w:lineRule="auto"/>
        <w:jc w:val="left"/>
        <w:rPr>
          <w:rFonts w:ascii="Times New Roman" w:hAnsi="Times New Roman"/>
          <w:szCs w:val="21"/>
        </w:rPr>
        <w:pPrChange w:id="281" w:author="张海龙" w:date="2023-09-10T13:20:00Z">
          <w:pPr>
            <w:spacing w:line="360" w:lineRule="auto"/>
          </w:pPr>
        </w:pPrChange>
      </w:pPr>
      <w:del w:id="282" w:author="张海龙" w:date="2023-09-09T20:56:00Z">
        <w:r w:rsidDel="000F4575">
          <w:rPr>
            <w:rFonts w:ascii="Times New Roman" w:hAnsi="Times New Roman" w:hint="eastAsia"/>
            <w:szCs w:val="21"/>
          </w:rPr>
          <w:delText>4</w:delText>
        </w:r>
      </w:del>
      <w:ins w:id="283" w:author="张海龙" w:date="2023-09-09T20:56:00Z">
        <w:r w:rsidR="000F4575">
          <w:rPr>
            <w:rFonts w:ascii="Times New Roman" w:hAnsi="Times New Roman"/>
            <w:szCs w:val="21"/>
          </w:rPr>
          <w:t>3</w:t>
        </w:r>
      </w:ins>
      <w:r>
        <w:rPr>
          <w:rFonts w:ascii="Times New Roman" w:hAnsi="Times New Roman"/>
          <w:szCs w:val="21"/>
        </w:rPr>
        <w:t>、</w:t>
      </w:r>
      <w:r w:rsidR="00166B0C">
        <w:rPr>
          <w:rFonts w:ascii="Times New Roman" w:hAnsi="Times New Roman"/>
          <w:szCs w:val="21"/>
        </w:rPr>
        <w:t>切换参考信号通道</w:t>
      </w:r>
      <w:del w:id="284" w:author="张海龙" w:date="2023-09-09T21:03:00Z">
        <w:r w:rsidR="00166B0C" w:rsidDel="007355D0">
          <w:rPr>
            <w:rFonts w:ascii="Times New Roman" w:hAnsi="Times New Roman"/>
            <w:szCs w:val="21"/>
          </w:rPr>
          <w:delText>：</w:delText>
        </w:r>
      </w:del>
      <w:ins w:id="285" w:author="张海龙" w:date="2023-09-09T21:03:00Z">
        <w:r w:rsidR="007355D0">
          <w:rPr>
            <w:rFonts w:ascii="Times New Roman" w:hAnsi="Times New Roman"/>
            <w:szCs w:val="21"/>
          </w:rPr>
          <w:t>。</w:t>
        </w:r>
      </w:ins>
      <w:r w:rsidR="00A339C1" w:rsidRPr="003F2AB4">
        <w:rPr>
          <w:rFonts w:ascii="Times New Roman" w:hAnsi="Times New Roman" w:hint="eastAsia"/>
          <w:szCs w:val="21"/>
        </w:rPr>
        <w:t>用</w:t>
      </w:r>
      <w:r w:rsidR="00E07D3C" w:rsidRPr="003F2AB4">
        <w:rPr>
          <w:rFonts w:ascii="Times New Roman" w:hAnsi="Times New Roman" w:hint="eastAsia"/>
          <w:szCs w:val="21"/>
        </w:rPr>
        <w:t>信号发生器产生</w:t>
      </w:r>
      <w:r w:rsidR="00A339C1" w:rsidRPr="003F2AB4">
        <w:rPr>
          <w:rFonts w:ascii="Times New Roman" w:hAnsi="Times New Roman"/>
          <w:szCs w:val="21"/>
        </w:rPr>
        <w:t>2</w:t>
      </w:r>
      <w:r w:rsidR="00A339C1" w:rsidRPr="003F2AB4">
        <w:rPr>
          <w:rFonts w:ascii="Times New Roman" w:hAnsi="Times New Roman" w:hint="eastAsia"/>
          <w:szCs w:val="21"/>
        </w:rPr>
        <w:t>个信号</w:t>
      </w:r>
      <w:r w:rsidR="006C30AF" w:rsidRPr="003F2AB4">
        <w:rPr>
          <w:rFonts w:ascii="Times New Roman" w:hAnsi="Times New Roman" w:hint="eastAsia"/>
          <w:szCs w:val="21"/>
        </w:rPr>
        <w:t>，频率为</w:t>
      </w:r>
      <w:r w:rsidR="006C30AF" w:rsidRPr="003F2AB4">
        <w:rPr>
          <w:rFonts w:ascii="Times New Roman" w:hAnsi="Times New Roman"/>
          <w:szCs w:val="21"/>
        </w:rPr>
        <w:t>3</w:t>
      </w:r>
      <w:r w:rsidR="006C30AF" w:rsidRPr="003F2AB4">
        <w:rPr>
          <w:rFonts w:ascii="Times New Roman" w:hAnsi="Times New Roman" w:hint="eastAsia"/>
          <w:szCs w:val="21"/>
        </w:rPr>
        <w:t>：</w:t>
      </w:r>
      <w:del w:id="286" w:author="张海龙" w:date="2023-09-10T13:13:00Z">
        <w:r w:rsidR="006C30AF" w:rsidRPr="003F2AB4" w:rsidDel="00961804">
          <w:rPr>
            <w:rFonts w:ascii="Times New Roman" w:hAnsi="Times New Roman"/>
            <w:szCs w:val="21"/>
          </w:rPr>
          <w:delText>2</w:delText>
        </w:r>
      </w:del>
      <w:ins w:id="287" w:author="张海龙" w:date="2023-09-10T13:13:00Z">
        <w:r w:rsidR="00961804">
          <w:rPr>
            <w:rFonts w:ascii="Times New Roman" w:hAnsi="Times New Roman"/>
            <w:szCs w:val="21"/>
          </w:rPr>
          <w:t>1</w:t>
        </w:r>
      </w:ins>
      <w:r w:rsidR="00A339C1" w:rsidRPr="003F2AB4">
        <w:rPr>
          <w:rFonts w:ascii="Times New Roman" w:hAnsi="Times New Roman" w:hint="eastAsia"/>
          <w:szCs w:val="21"/>
        </w:rPr>
        <w:t>，输出至示波器</w:t>
      </w:r>
      <w:r w:rsidR="00861A49" w:rsidRPr="003F2AB4">
        <w:rPr>
          <w:rFonts w:ascii="Times New Roman" w:hAnsi="Times New Roman" w:hint="eastAsia"/>
          <w:szCs w:val="21"/>
        </w:rPr>
        <w:t>。切换触发信号为</w:t>
      </w:r>
      <w:r w:rsidR="00861A49" w:rsidRPr="003F2AB4">
        <w:rPr>
          <w:rFonts w:ascii="Times New Roman" w:hAnsi="Times New Roman"/>
          <w:szCs w:val="21"/>
        </w:rPr>
        <w:t>CH2</w:t>
      </w:r>
      <w:r w:rsidR="00861A49" w:rsidRPr="003F2AB4">
        <w:rPr>
          <w:rFonts w:ascii="Times New Roman" w:hAnsi="Times New Roman" w:hint="eastAsia"/>
          <w:szCs w:val="21"/>
        </w:rPr>
        <w:t>，观察波形</w:t>
      </w:r>
      <w:r w:rsidR="006C30AF" w:rsidRPr="003F2AB4">
        <w:rPr>
          <w:rFonts w:ascii="Times New Roman" w:hAnsi="Times New Roman" w:hint="eastAsia"/>
          <w:szCs w:val="21"/>
        </w:rPr>
        <w:t>再</w:t>
      </w:r>
      <w:r w:rsidR="00861A49" w:rsidRPr="003F2AB4">
        <w:rPr>
          <w:rFonts w:ascii="Times New Roman" w:hAnsi="Times New Roman" w:hint="eastAsia"/>
          <w:szCs w:val="21"/>
        </w:rPr>
        <w:t>切换回</w:t>
      </w:r>
      <w:r w:rsidR="00861A49" w:rsidRPr="003F2AB4">
        <w:rPr>
          <w:rFonts w:ascii="Times New Roman" w:hAnsi="Times New Roman"/>
          <w:szCs w:val="21"/>
        </w:rPr>
        <w:t>CH1</w:t>
      </w:r>
      <w:r w:rsidR="006C30AF" w:rsidRPr="003F2AB4">
        <w:rPr>
          <w:rFonts w:ascii="Times New Roman" w:hAnsi="Times New Roman" w:hint="eastAsia"/>
          <w:szCs w:val="21"/>
        </w:rPr>
        <w:t>。</w:t>
      </w:r>
    </w:p>
    <w:p w14:paraId="6BB5DC87" w14:textId="2AFBAA6A" w:rsidR="000B28D8" w:rsidRDefault="00166B0C" w:rsidP="006400D7">
      <w:pPr>
        <w:spacing w:line="360" w:lineRule="auto"/>
        <w:ind w:firstLine="420"/>
        <w:jc w:val="left"/>
        <w:rPr>
          <w:rFonts w:ascii="Times New Roman" w:hAnsi="Times New Roman"/>
          <w:szCs w:val="21"/>
        </w:rPr>
        <w:pPrChange w:id="288" w:author="张海龙" w:date="2023-09-10T13:20:00Z">
          <w:pPr>
            <w:spacing w:line="360" w:lineRule="auto"/>
            <w:ind w:firstLine="420"/>
          </w:pPr>
        </w:pPrChange>
      </w:pPr>
      <w:del w:id="289" w:author="张海龙" w:date="2023-09-09T20:56:00Z">
        <w:r w:rsidDel="000F4575">
          <w:rPr>
            <w:rFonts w:ascii="Times New Roman" w:hAnsi="Times New Roman"/>
            <w:szCs w:val="21"/>
          </w:rPr>
          <w:delText>5</w:delText>
        </w:r>
      </w:del>
      <w:ins w:id="290" w:author="张海龙" w:date="2023-09-09T20:56:00Z">
        <w:r w:rsidR="000F4575">
          <w:rPr>
            <w:rFonts w:ascii="Times New Roman" w:hAnsi="Times New Roman"/>
            <w:szCs w:val="21"/>
          </w:rPr>
          <w:t>4</w:t>
        </w:r>
      </w:ins>
      <w:r>
        <w:rPr>
          <w:rFonts w:ascii="Times New Roman" w:hAnsi="Times New Roman"/>
          <w:szCs w:val="21"/>
        </w:rPr>
        <w:t>、切换</w:t>
      </w:r>
      <w:r>
        <w:rPr>
          <w:rFonts w:ascii="Times New Roman" w:hAnsi="Times New Roman"/>
          <w:szCs w:val="21"/>
        </w:rPr>
        <w:t>X-Y</w:t>
      </w:r>
      <w:r>
        <w:rPr>
          <w:rFonts w:ascii="Times New Roman" w:hAnsi="Times New Roman"/>
          <w:szCs w:val="21"/>
        </w:rPr>
        <w:t>模式、</w:t>
      </w:r>
      <w:r>
        <w:rPr>
          <w:rFonts w:ascii="Times New Roman" w:hAnsi="Times New Roman"/>
          <w:szCs w:val="21"/>
        </w:rPr>
        <w:t>Roll</w:t>
      </w:r>
      <w:r>
        <w:rPr>
          <w:rFonts w:ascii="Times New Roman" w:hAnsi="Times New Roman"/>
          <w:szCs w:val="21"/>
        </w:rPr>
        <w:t>模式并优化显示</w:t>
      </w:r>
      <w:ins w:id="291" w:author="张海龙" w:date="2023-09-09T20:45:00Z">
        <w:r w:rsidR="00B46B3E">
          <w:rPr>
            <w:rFonts w:ascii="Times New Roman" w:hAnsi="Times New Roman"/>
            <w:szCs w:val="21"/>
          </w:rPr>
          <w:t>。</w:t>
        </w:r>
      </w:ins>
    </w:p>
    <w:p w14:paraId="00AC556D" w14:textId="18481B8E" w:rsidR="003B2455" w:rsidRDefault="00166B0C" w:rsidP="006400D7">
      <w:pPr>
        <w:spacing w:line="360" w:lineRule="auto"/>
        <w:ind w:firstLine="420"/>
        <w:jc w:val="left"/>
        <w:rPr>
          <w:ins w:id="292" w:author="张海龙" w:date="2023-09-09T20:59:00Z"/>
          <w:rFonts w:ascii="Times New Roman" w:hAnsi="Times New Roman"/>
          <w:szCs w:val="21"/>
        </w:rPr>
        <w:pPrChange w:id="293" w:author="张海龙" w:date="2023-09-10T13:20:00Z">
          <w:pPr>
            <w:spacing w:line="360" w:lineRule="auto"/>
            <w:ind w:firstLine="420"/>
          </w:pPr>
        </w:pPrChange>
      </w:pPr>
      <w:del w:id="294" w:author="张海龙" w:date="2023-09-09T20:56:00Z">
        <w:r w:rsidDel="000F4575">
          <w:rPr>
            <w:rFonts w:ascii="Times New Roman" w:hAnsi="Times New Roman"/>
            <w:szCs w:val="21"/>
          </w:rPr>
          <w:lastRenderedPageBreak/>
          <w:delText>6</w:delText>
        </w:r>
      </w:del>
      <w:ins w:id="295" w:author="张海龙" w:date="2023-09-09T20:56:00Z">
        <w:r w:rsidR="000F4575">
          <w:rPr>
            <w:rFonts w:ascii="Times New Roman" w:hAnsi="Times New Roman"/>
            <w:szCs w:val="21"/>
          </w:rPr>
          <w:t>5</w:t>
        </w:r>
      </w:ins>
      <w:r>
        <w:rPr>
          <w:rFonts w:ascii="Times New Roman" w:hAnsi="Times New Roman"/>
          <w:szCs w:val="21"/>
        </w:rPr>
        <w:t>、</w:t>
      </w:r>
      <w:ins w:id="296" w:author="张海龙" w:date="2023-09-09T20:46:00Z">
        <w:r w:rsidR="00B46B3E">
          <w:rPr>
            <w:rFonts w:ascii="Times New Roman" w:hAnsi="Times New Roman"/>
            <w:szCs w:val="21"/>
          </w:rPr>
          <w:t>观察李萨如图形。</w:t>
        </w:r>
      </w:ins>
      <w:r w:rsidR="003B2455">
        <w:rPr>
          <w:rFonts w:ascii="Times New Roman" w:hAnsi="Times New Roman"/>
          <w:szCs w:val="21"/>
        </w:rPr>
        <w:t>变换不同信号频率比和相位，</w:t>
      </w:r>
      <w:ins w:id="297" w:author="张海龙" w:date="2023-09-09T20:46:00Z">
        <w:r w:rsidR="00B46B3E">
          <w:rPr>
            <w:rFonts w:ascii="Times New Roman" w:hAnsi="Times New Roman"/>
            <w:szCs w:val="21"/>
          </w:rPr>
          <w:t>观察特点</w:t>
        </w:r>
      </w:ins>
      <w:del w:id="298" w:author="张海龙" w:date="2023-09-09T20:46:00Z">
        <w:r w:rsidDel="00B46B3E">
          <w:rPr>
            <w:rFonts w:ascii="Times New Roman" w:hAnsi="Times New Roman"/>
            <w:szCs w:val="21"/>
          </w:rPr>
          <w:delText>观察李萨如图形</w:delText>
        </w:r>
      </w:del>
      <w:r w:rsidR="003B2455">
        <w:rPr>
          <w:rFonts w:ascii="Times New Roman" w:hAnsi="Times New Roman"/>
          <w:szCs w:val="21"/>
        </w:rPr>
        <w:t>。</w:t>
      </w:r>
    </w:p>
    <w:p w14:paraId="61659506" w14:textId="77777777" w:rsidR="007355D0" w:rsidRDefault="000F4575" w:rsidP="006400D7">
      <w:pPr>
        <w:spacing w:line="360" w:lineRule="auto"/>
        <w:ind w:firstLine="420"/>
        <w:jc w:val="left"/>
        <w:rPr>
          <w:ins w:id="299" w:author="张海龙" w:date="2023-09-09T21:04:00Z"/>
          <w:rFonts w:ascii="Times New Roman" w:hAnsi="Times New Roman"/>
          <w:szCs w:val="21"/>
        </w:rPr>
        <w:pPrChange w:id="300" w:author="张海龙" w:date="2023-09-10T13:20:00Z">
          <w:pPr>
            <w:spacing w:line="360" w:lineRule="auto"/>
            <w:ind w:firstLine="420"/>
          </w:pPr>
        </w:pPrChange>
      </w:pPr>
      <w:ins w:id="301" w:author="张海龙" w:date="2023-09-09T20:59:00Z">
        <w:r>
          <w:rPr>
            <w:rFonts w:ascii="Times New Roman" w:hAnsi="Times New Roman" w:hint="eastAsia"/>
            <w:szCs w:val="21"/>
          </w:rPr>
          <w:t>6</w:t>
        </w:r>
        <w:r>
          <w:rPr>
            <w:rFonts w:ascii="Times New Roman" w:hAnsi="Times New Roman" w:hint="eastAsia"/>
            <w:szCs w:val="21"/>
          </w:rPr>
          <w:t>、</w:t>
        </w:r>
      </w:ins>
      <w:ins w:id="302" w:author="张海龙" w:date="2023-09-09T21:03:00Z">
        <w:r w:rsidR="007355D0">
          <w:rPr>
            <w:rFonts w:ascii="Times New Roman" w:hAnsi="Times New Roman" w:hint="eastAsia"/>
            <w:szCs w:val="21"/>
          </w:rPr>
          <w:t>观察干扰及</w:t>
        </w:r>
        <w:r w:rsidR="007355D0">
          <w:rPr>
            <w:rFonts w:ascii="Times New Roman" w:hAnsi="Times New Roman" w:hint="eastAsia"/>
            <w:szCs w:val="21"/>
          </w:rPr>
          <w:t>auto</w:t>
        </w:r>
        <w:r w:rsidR="007355D0">
          <w:rPr>
            <w:rFonts w:ascii="Times New Roman" w:hAnsi="Times New Roman" w:hint="eastAsia"/>
            <w:szCs w:val="21"/>
          </w:rPr>
          <w:t>键的有效性。</w:t>
        </w:r>
      </w:ins>
    </w:p>
    <w:p w14:paraId="2155E02B" w14:textId="1112E79E" w:rsidR="000F4575" w:rsidRDefault="000F4575" w:rsidP="006400D7">
      <w:pPr>
        <w:spacing w:line="360" w:lineRule="auto"/>
        <w:ind w:firstLine="420"/>
        <w:jc w:val="left"/>
        <w:rPr>
          <w:ins w:id="303" w:author="张海龙" w:date="2023-09-09T21:05:00Z"/>
          <w:rFonts w:ascii="Times New Roman" w:hAnsi="Times New Roman"/>
          <w:szCs w:val="21"/>
        </w:rPr>
        <w:pPrChange w:id="304" w:author="张海龙" w:date="2023-09-10T13:20:00Z">
          <w:pPr>
            <w:spacing w:line="360" w:lineRule="auto"/>
            <w:ind w:firstLine="420"/>
          </w:pPr>
        </w:pPrChange>
      </w:pPr>
      <w:ins w:id="305" w:author="张海龙" w:date="2023-09-09T20:59:00Z">
        <w:r>
          <w:rPr>
            <w:rFonts w:ascii="Times New Roman" w:hAnsi="Times New Roman" w:hint="eastAsia"/>
            <w:szCs w:val="21"/>
          </w:rPr>
          <w:t>示波器接</w:t>
        </w:r>
      </w:ins>
      <w:ins w:id="306" w:author="张海龙" w:date="2023-09-09T21:00:00Z">
        <w:r>
          <w:rPr>
            <w:rFonts w:ascii="Times New Roman" w:hAnsi="Times New Roman" w:hint="eastAsia"/>
            <w:szCs w:val="21"/>
          </w:rPr>
          <w:t>示波探头，不接入任何电路，调节水平缩放观察干扰信号</w:t>
        </w:r>
      </w:ins>
      <w:ins w:id="307" w:author="张海龙" w:date="2023-09-09T21:03:00Z">
        <w:r w:rsidR="007355D0">
          <w:rPr>
            <w:rFonts w:ascii="Times New Roman" w:hAnsi="Times New Roman" w:hint="eastAsia"/>
            <w:szCs w:val="21"/>
          </w:rPr>
          <w:t>，然后</w:t>
        </w:r>
      </w:ins>
      <w:ins w:id="308" w:author="张海龙" w:date="2023-09-09T21:04:00Z">
        <w:r w:rsidR="007355D0">
          <w:rPr>
            <w:rFonts w:ascii="Times New Roman" w:hAnsi="Times New Roman" w:hint="eastAsia"/>
            <w:szCs w:val="21"/>
          </w:rPr>
          <w:t>按</w:t>
        </w:r>
        <w:proofErr w:type="spellStart"/>
        <w:r w:rsidR="007355D0">
          <w:rPr>
            <w:rFonts w:ascii="Times New Roman" w:hAnsi="Times New Roman" w:hint="eastAsia"/>
            <w:szCs w:val="21"/>
          </w:rPr>
          <w:t>atuo</w:t>
        </w:r>
        <w:proofErr w:type="spellEnd"/>
        <w:r w:rsidR="007355D0">
          <w:rPr>
            <w:rFonts w:ascii="Times New Roman" w:hAnsi="Times New Roman" w:hint="eastAsia"/>
            <w:szCs w:val="21"/>
          </w:rPr>
          <w:t>键并查看自动设置的垂直水平</w:t>
        </w:r>
        <w:r w:rsidR="007355D0">
          <w:rPr>
            <w:rFonts w:ascii="Times New Roman" w:hAnsi="Times New Roman" w:hint="eastAsia"/>
            <w:szCs w:val="21"/>
          </w:rPr>
          <w:t>scale</w:t>
        </w:r>
      </w:ins>
      <w:ins w:id="309" w:author="张海龙" w:date="2023-09-09T21:00:00Z">
        <w:r>
          <w:rPr>
            <w:rFonts w:ascii="Times New Roman" w:hAnsi="Times New Roman" w:hint="eastAsia"/>
            <w:szCs w:val="21"/>
          </w:rPr>
          <w:t>；将探头夹子接</w:t>
        </w:r>
      </w:ins>
      <w:ins w:id="310" w:author="张海龙" w:date="2023-09-09T21:01:00Z">
        <w:r w:rsidR="00DF34B9">
          <w:rPr>
            <w:rFonts w:ascii="Times New Roman" w:hAnsi="Times New Roman" w:hint="eastAsia"/>
            <w:szCs w:val="21"/>
          </w:rPr>
          <w:t>探头笔尖形成闭合回路，比较干扰信号大小</w:t>
        </w:r>
      </w:ins>
      <w:ins w:id="311" w:author="张海龙" w:date="2023-09-09T21:02:00Z">
        <w:r w:rsidR="00DF34B9">
          <w:rPr>
            <w:rFonts w:ascii="Times New Roman" w:hAnsi="Times New Roman" w:hint="eastAsia"/>
            <w:szCs w:val="21"/>
          </w:rPr>
          <w:t>。</w:t>
        </w:r>
      </w:ins>
    </w:p>
    <w:p w14:paraId="1D4C431C" w14:textId="38E4A85E" w:rsidR="007355D0" w:rsidRPr="007355D0" w:rsidRDefault="007355D0" w:rsidP="006400D7">
      <w:pPr>
        <w:spacing w:line="360" w:lineRule="auto"/>
        <w:ind w:firstLine="420"/>
        <w:jc w:val="left"/>
        <w:rPr>
          <w:ins w:id="312" w:author="张海龙" w:date="2023-09-09T20:43:00Z"/>
          <w:rFonts w:ascii="Times New Roman" w:hAnsi="Times New Roman"/>
          <w:szCs w:val="21"/>
        </w:rPr>
        <w:pPrChange w:id="313" w:author="张海龙" w:date="2023-09-10T13:20:00Z">
          <w:pPr>
            <w:spacing w:line="360" w:lineRule="auto"/>
            <w:ind w:firstLine="420"/>
          </w:pPr>
        </w:pPrChange>
      </w:pPr>
      <w:ins w:id="314" w:author="张海龙" w:date="2023-09-09T21:05:00Z">
        <w:r>
          <w:rPr>
            <w:rFonts w:ascii="Times New Roman" w:hAnsi="Times New Roman"/>
            <w:szCs w:val="21"/>
          </w:rPr>
          <w:t>信号发生器产生</w:t>
        </w:r>
        <w:r>
          <w:rPr>
            <w:rFonts w:ascii="Times New Roman" w:hAnsi="Times New Roman" w:hint="eastAsia"/>
            <w:szCs w:val="21"/>
          </w:rPr>
          <w:t>5Hz</w:t>
        </w:r>
      </w:ins>
      <w:ins w:id="315" w:author="张海龙" w:date="2023-09-09T21:06:00Z">
        <w:r>
          <w:rPr>
            <w:rFonts w:ascii="Times New Roman" w:hAnsi="Times New Roman" w:hint="eastAsia"/>
            <w:szCs w:val="21"/>
          </w:rPr>
          <w:t>、</w:t>
        </w:r>
        <w:r>
          <w:rPr>
            <w:rFonts w:ascii="Times New Roman" w:hAnsi="Times New Roman" w:hint="eastAsia"/>
            <w:szCs w:val="21"/>
          </w:rPr>
          <w:t>1</w:t>
        </w:r>
        <w:r>
          <w:rPr>
            <w:rFonts w:ascii="Times New Roman" w:hAnsi="Times New Roman"/>
            <w:szCs w:val="21"/>
          </w:rPr>
          <w:t>00KHz</w:t>
        </w:r>
      </w:ins>
      <w:ins w:id="316" w:author="张海龙" w:date="2023-09-09T21:05:00Z">
        <w:r>
          <w:rPr>
            <w:rFonts w:ascii="Times New Roman" w:hAnsi="Times New Roman" w:hint="eastAsia"/>
            <w:szCs w:val="21"/>
          </w:rPr>
          <w:t>的</w:t>
        </w:r>
      </w:ins>
      <w:ins w:id="317" w:author="张海龙" w:date="2023-09-09T21:06:00Z">
        <w:r>
          <w:rPr>
            <w:rFonts w:ascii="Times New Roman" w:hAnsi="Times New Roman" w:hint="eastAsia"/>
            <w:szCs w:val="21"/>
          </w:rPr>
          <w:t>1V</w:t>
        </w:r>
        <w:r>
          <w:rPr>
            <w:rFonts w:ascii="Times New Roman" w:hAnsi="Times New Roman" w:hint="eastAsia"/>
            <w:szCs w:val="21"/>
          </w:rPr>
          <w:t>左右</w:t>
        </w:r>
      </w:ins>
      <w:ins w:id="318" w:author="张海龙" w:date="2023-09-09T21:05:00Z">
        <w:r>
          <w:rPr>
            <w:rFonts w:ascii="Times New Roman" w:hAnsi="Times New Roman" w:hint="eastAsia"/>
            <w:szCs w:val="21"/>
          </w:rPr>
          <w:t>信号接示波器，</w:t>
        </w:r>
      </w:ins>
      <w:ins w:id="319" w:author="张海龙" w:date="2023-09-09T21:06:00Z">
        <w:r>
          <w:rPr>
            <w:rFonts w:ascii="Times New Roman" w:hAnsi="Times New Roman" w:hint="eastAsia"/>
            <w:szCs w:val="21"/>
          </w:rPr>
          <w:t>比较</w:t>
        </w:r>
      </w:ins>
      <w:proofErr w:type="spellStart"/>
      <w:ins w:id="320" w:author="张海龙" w:date="2023-09-09T21:05:00Z">
        <w:r>
          <w:rPr>
            <w:rFonts w:ascii="Times New Roman" w:hAnsi="Times New Roman" w:hint="eastAsia"/>
            <w:szCs w:val="21"/>
          </w:rPr>
          <w:t>atuo</w:t>
        </w:r>
        <w:proofErr w:type="spellEnd"/>
        <w:r>
          <w:rPr>
            <w:rFonts w:ascii="Times New Roman" w:hAnsi="Times New Roman" w:hint="eastAsia"/>
            <w:szCs w:val="21"/>
          </w:rPr>
          <w:t>键自动设置的垂直水平</w:t>
        </w:r>
        <w:r>
          <w:rPr>
            <w:rFonts w:ascii="Times New Roman" w:hAnsi="Times New Roman" w:hint="eastAsia"/>
            <w:szCs w:val="21"/>
          </w:rPr>
          <w:t>scale</w:t>
        </w:r>
      </w:ins>
      <w:ins w:id="321" w:author="张海龙" w:date="2023-09-09T21:06:00Z">
        <w:r>
          <w:rPr>
            <w:rFonts w:ascii="Times New Roman" w:hAnsi="Times New Roman" w:hint="eastAsia"/>
            <w:szCs w:val="21"/>
          </w:rPr>
          <w:t>是否正常。</w:t>
        </w:r>
      </w:ins>
    </w:p>
    <w:p w14:paraId="2710CC6F" w14:textId="5667DAC8" w:rsidR="00B46B3E" w:rsidRDefault="00B46B3E" w:rsidP="006400D7">
      <w:pPr>
        <w:spacing w:line="360" w:lineRule="auto"/>
        <w:ind w:firstLine="420"/>
        <w:jc w:val="left"/>
        <w:rPr>
          <w:ins w:id="322" w:author="张海龙" w:date="2023-09-09T20:43:00Z"/>
          <w:rFonts w:ascii="Times New Roman" w:hAnsi="Times New Roman"/>
          <w:szCs w:val="21"/>
        </w:rPr>
        <w:pPrChange w:id="323" w:author="张海龙" w:date="2023-09-10T13:20:00Z">
          <w:pPr>
            <w:spacing w:line="360" w:lineRule="auto"/>
            <w:ind w:firstLine="420"/>
          </w:pPr>
        </w:pPrChange>
      </w:pPr>
      <w:ins w:id="324" w:author="张海龙" w:date="2023-09-09T20:43:00Z">
        <w:r>
          <w:rPr>
            <w:rFonts w:ascii="Times New Roman" w:hAnsi="Times New Roman" w:hint="eastAsia"/>
            <w:szCs w:val="21"/>
          </w:rPr>
          <w:t>7</w:t>
        </w:r>
        <w:r>
          <w:rPr>
            <w:rFonts w:ascii="Times New Roman" w:hAnsi="Times New Roman" w:hint="eastAsia"/>
            <w:szCs w:val="21"/>
          </w:rPr>
          <w:t>、调节探头电容匹配，观察对波形的影响</w:t>
        </w:r>
      </w:ins>
      <w:ins w:id="325" w:author="张海龙" w:date="2023-09-09T20:45:00Z">
        <w:r>
          <w:rPr>
            <w:rFonts w:ascii="Times New Roman" w:hAnsi="Times New Roman" w:hint="eastAsia"/>
            <w:szCs w:val="21"/>
          </w:rPr>
          <w:t>。会调节电容，设置探头倍比（应与探头设置一致）。</w:t>
        </w:r>
      </w:ins>
    </w:p>
    <w:p w14:paraId="1E6586D7" w14:textId="49B389D8" w:rsidR="00B46B3E" w:rsidRDefault="00B46B3E" w:rsidP="006400D7">
      <w:pPr>
        <w:spacing w:line="360" w:lineRule="auto"/>
        <w:ind w:firstLine="420"/>
        <w:jc w:val="left"/>
        <w:rPr>
          <w:ins w:id="326" w:author="张海龙" w:date="2023-09-09T20:44:00Z"/>
          <w:rFonts w:ascii="Times New Roman" w:hAnsi="Times New Roman"/>
          <w:szCs w:val="21"/>
        </w:rPr>
        <w:pPrChange w:id="327" w:author="张海龙" w:date="2023-09-10T13:20:00Z">
          <w:pPr>
            <w:spacing w:line="360" w:lineRule="auto"/>
            <w:ind w:firstLine="420"/>
          </w:pPr>
        </w:pPrChange>
      </w:pPr>
      <w:ins w:id="328" w:author="张海龙" w:date="2023-09-09T20:43:00Z">
        <w:r>
          <w:rPr>
            <w:rFonts w:ascii="Times New Roman" w:hAnsi="Times New Roman" w:hint="eastAsia"/>
            <w:szCs w:val="21"/>
          </w:rPr>
          <w:t>8</w:t>
        </w:r>
        <w:r>
          <w:rPr>
            <w:rFonts w:ascii="Times New Roman" w:hAnsi="Times New Roman" w:hint="eastAsia"/>
            <w:szCs w:val="21"/>
          </w:rPr>
          <w:t>、调节信号发生器和示波器中的阻抗</w:t>
        </w:r>
      </w:ins>
      <w:ins w:id="329" w:author="张海龙" w:date="2023-09-09T20:44:00Z">
        <w:r>
          <w:rPr>
            <w:rFonts w:ascii="Times New Roman" w:hAnsi="Times New Roman" w:hint="eastAsia"/>
            <w:szCs w:val="21"/>
          </w:rPr>
          <w:t>设置</w:t>
        </w:r>
      </w:ins>
      <w:ins w:id="330" w:author="张海龙" w:date="2023-09-09T20:43:00Z">
        <w:r>
          <w:rPr>
            <w:rFonts w:ascii="Times New Roman" w:hAnsi="Times New Roman" w:hint="eastAsia"/>
            <w:szCs w:val="21"/>
          </w:rPr>
          <w:t>，观察</w:t>
        </w:r>
      </w:ins>
      <w:ins w:id="331" w:author="张海龙" w:date="2023-09-09T20:44:00Z">
        <w:r>
          <w:rPr>
            <w:rFonts w:ascii="Times New Roman" w:hAnsi="Times New Roman" w:hint="eastAsia"/>
            <w:szCs w:val="21"/>
          </w:rPr>
          <w:t>影响</w:t>
        </w:r>
      </w:ins>
      <w:ins w:id="332" w:author="张海龙" w:date="2023-09-09T20:50:00Z">
        <w:r w:rsidR="00656948">
          <w:rPr>
            <w:rFonts w:ascii="Times New Roman" w:hAnsi="Times New Roman" w:hint="eastAsia"/>
            <w:szCs w:val="21"/>
          </w:rPr>
          <w:t>。</w:t>
        </w:r>
      </w:ins>
    </w:p>
    <w:p w14:paraId="759FA334" w14:textId="5A15731B" w:rsidR="00B46B3E" w:rsidRPr="003F2AB4" w:rsidRDefault="00B46B3E" w:rsidP="006400D7">
      <w:pPr>
        <w:spacing w:line="360" w:lineRule="auto"/>
        <w:ind w:firstLine="420"/>
        <w:jc w:val="left"/>
        <w:rPr>
          <w:rFonts w:ascii="Times New Roman" w:hAnsi="Times New Roman"/>
          <w:szCs w:val="21"/>
        </w:rPr>
        <w:pPrChange w:id="333" w:author="张海龙" w:date="2023-09-10T13:20:00Z">
          <w:pPr>
            <w:spacing w:line="360" w:lineRule="auto"/>
            <w:ind w:firstLine="420"/>
          </w:pPr>
        </w:pPrChange>
      </w:pPr>
      <w:ins w:id="334" w:author="张海龙" w:date="2023-09-09T20:44:00Z">
        <w:r>
          <w:rPr>
            <w:rFonts w:ascii="Times New Roman" w:hAnsi="Times New Roman" w:hint="eastAsia"/>
            <w:szCs w:val="21"/>
          </w:rPr>
          <w:t>9</w:t>
        </w:r>
        <w:r>
          <w:rPr>
            <w:rFonts w:ascii="Times New Roman" w:hAnsi="Times New Roman" w:hint="eastAsia"/>
            <w:szCs w:val="21"/>
          </w:rPr>
          <w:t>、观察电源纹波。在垂直通道菜单下切换耦合模式为交流</w:t>
        </w:r>
      </w:ins>
      <w:ins w:id="335" w:author="张海龙" w:date="2023-09-09T20:46:00Z">
        <w:r>
          <w:rPr>
            <w:rFonts w:ascii="Times New Roman" w:hAnsi="Times New Roman" w:hint="eastAsia"/>
            <w:szCs w:val="21"/>
          </w:rPr>
          <w:t>，查看交流成分。</w:t>
        </w:r>
      </w:ins>
    </w:p>
    <w:p w14:paraId="0030171E" w14:textId="629E2DC9" w:rsidR="000B1C76" w:rsidRDefault="003B2455" w:rsidP="006400D7">
      <w:pPr>
        <w:spacing w:line="360" w:lineRule="auto"/>
        <w:ind w:left="420"/>
        <w:jc w:val="left"/>
        <w:rPr>
          <w:ins w:id="336" w:author="张海龙" w:date="2023-09-09T20:47:00Z"/>
          <w:rFonts w:ascii="Times New Roman" w:hAnsi="Times New Roman"/>
          <w:szCs w:val="21"/>
        </w:rPr>
        <w:pPrChange w:id="337" w:author="张海龙" w:date="2023-09-10T13:20:00Z">
          <w:pPr>
            <w:spacing w:line="360" w:lineRule="auto"/>
            <w:ind w:left="420"/>
          </w:pPr>
        </w:pPrChange>
      </w:pPr>
      <w:del w:id="338" w:author="张海龙" w:date="2023-09-09T20:46:00Z">
        <w:r w:rsidDel="00B46B3E">
          <w:rPr>
            <w:rFonts w:ascii="Times New Roman" w:hAnsi="Times New Roman"/>
            <w:szCs w:val="21"/>
          </w:rPr>
          <w:delText>会设置信号发生器两信号相位差。</w:delText>
        </w:r>
      </w:del>
      <w:ins w:id="339" w:author="张海龙" w:date="2023-09-09T20:46:00Z">
        <w:r w:rsidR="00B46B3E">
          <w:rPr>
            <w:rFonts w:ascii="Times New Roman" w:hAnsi="Times New Roman" w:hint="eastAsia"/>
            <w:szCs w:val="21"/>
          </w:rPr>
          <w:t>1</w:t>
        </w:r>
        <w:r w:rsidR="00B46B3E">
          <w:rPr>
            <w:rFonts w:ascii="Times New Roman" w:hAnsi="Times New Roman"/>
            <w:szCs w:val="21"/>
          </w:rPr>
          <w:t>0</w:t>
        </w:r>
        <w:r w:rsidR="00B46B3E">
          <w:rPr>
            <w:rFonts w:ascii="Times New Roman" w:hAnsi="Times New Roman"/>
            <w:szCs w:val="21"/>
          </w:rPr>
          <w:t>、</w:t>
        </w:r>
      </w:ins>
      <w:ins w:id="340" w:author="张海龙" w:date="2023-09-09T20:47:00Z">
        <w:r w:rsidR="00B46B3E">
          <w:rPr>
            <w:rFonts w:ascii="Times New Roman" w:hAnsi="Times New Roman"/>
            <w:szCs w:val="21"/>
          </w:rPr>
          <w:t>利用</w:t>
        </w:r>
      </w:ins>
      <w:ins w:id="341" w:author="张海龙" w:date="2023-09-09T20:46:00Z">
        <w:r w:rsidR="00B46B3E">
          <w:rPr>
            <w:rFonts w:ascii="Times New Roman" w:hAnsi="Times New Roman"/>
            <w:szCs w:val="21"/>
          </w:rPr>
          <w:t>电子元件，</w:t>
        </w:r>
      </w:ins>
      <w:ins w:id="342" w:author="张海龙" w:date="2023-09-09T20:47:00Z">
        <w:r w:rsidR="00B46B3E">
          <w:rPr>
            <w:rFonts w:ascii="Times New Roman" w:hAnsi="Times New Roman"/>
            <w:szCs w:val="21"/>
          </w:rPr>
          <w:t>观察信号</w:t>
        </w:r>
      </w:ins>
      <w:ins w:id="343" w:author="张海龙" w:date="2023-09-09T20:51:00Z">
        <w:r w:rsidR="00750214">
          <w:rPr>
            <w:rFonts w:ascii="Times New Roman" w:hAnsi="Times New Roman"/>
            <w:szCs w:val="21"/>
          </w:rPr>
          <w:t>（选做</w:t>
        </w:r>
        <w:r w:rsidR="00750214">
          <w:rPr>
            <w:rFonts w:ascii="Times New Roman" w:hAnsi="Times New Roman" w:hint="eastAsia"/>
            <w:szCs w:val="21"/>
          </w:rPr>
          <w:t>）</w:t>
        </w:r>
      </w:ins>
      <w:ins w:id="344" w:author="张海龙" w:date="2023-09-09T20:47:00Z">
        <w:r w:rsidR="00B46B3E">
          <w:rPr>
            <w:rFonts w:ascii="Times New Roman" w:hAnsi="Times New Roman"/>
            <w:szCs w:val="21"/>
          </w:rPr>
          <w:t>。</w:t>
        </w:r>
      </w:ins>
    </w:p>
    <w:p w14:paraId="45A0457E" w14:textId="65B50355" w:rsidR="00B46B3E" w:rsidRDefault="00B46B3E" w:rsidP="006400D7">
      <w:pPr>
        <w:spacing w:line="360" w:lineRule="auto"/>
        <w:ind w:left="420"/>
        <w:jc w:val="left"/>
        <w:rPr>
          <w:ins w:id="345" w:author="张海龙" w:date="2023-09-09T20:49:00Z"/>
          <w:rFonts w:ascii="Times New Roman" w:hAnsi="Times New Roman"/>
          <w:szCs w:val="21"/>
        </w:rPr>
        <w:pPrChange w:id="346" w:author="张海龙" w:date="2023-09-10T13:20:00Z">
          <w:pPr>
            <w:spacing w:line="360" w:lineRule="auto"/>
            <w:ind w:left="420"/>
          </w:pPr>
        </w:pPrChange>
      </w:pPr>
      <w:ins w:id="347" w:author="张海龙" w:date="2023-09-09T20:47:00Z">
        <w:r>
          <w:rPr>
            <w:rFonts w:ascii="Times New Roman" w:hAnsi="Times New Roman"/>
            <w:szCs w:val="21"/>
          </w:rPr>
          <w:t>如：信号发生器驱动</w:t>
        </w:r>
        <w:r>
          <w:rPr>
            <w:rFonts w:ascii="Times New Roman" w:hAnsi="Times New Roman"/>
            <w:szCs w:val="21"/>
          </w:rPr>
          <w:t>led</w:t>
        </w:r>
        <w:r>
          <w:rPr>
            <w:rFonts w:ascii="Times New Roman" w:hAnsi="Times New Roman"/>
            <w:szCs w:val="21"/>
          </w:rPr>
          <w:t>照射光电池，用示波器显示光电池电压；示波器接线圈喇叭，</w:t>
        </w:r>
      </w:ins>
      <w:ins w:id="348" w:author="张海龙" w:date="2023-09-09T20:48:00Z">
        <w:r>
          <w:rPr>
            <w:rFonts w:ascii="Times New Roman" w:hAnsi="Times New Roman"/>
            <w:szCs w:val="21"/>
          </w:rPr>
          <w:t>对喇叭说话或手指按动喇叭振膜，观察信号；示波器接光电池，朝向不同方向观察信号值</w:t>
        </w:r>
      </w:ins>
      <w:ins w:id="349" w:author="张海龙" w:date="2023-09-09T20:49:00Z">
        <w:r>
          <w:rPr>
            <w:rFonts w:ascii="Times New Roman" w:hAnsi="Times New Roman"/>
            <w:szCs w:val="21"/>
          </w:rPr>
          <w:t>；示波器接压电陶瓷片，手指按动喇叭振膜观察信号。</w:t>
        </w:r>
      </w:ins>
    </w:p>
    <w:p w14:paraId="1606C925" w14:textId="2C5A55A7" w:rsidR="00750214" w:rsidRDefault="00750214" w:rsidP="006400D7">
      <w:pPr>
        <w:spacing w:line="360" w:lineRule="auto"/>
        <w:ind w:left="420"/>
        <w:jc w:val="left"/>
        <w:rPr>
          <w:ins w:id="350" w:author="张海龙" w:date="2023-09-09T20:52:00Z"/>
          <w:rFonts w:ascii="Times New Roman" w:hAnsi="Times New Roman"/>
          <w:szCs w:val="21"/>
        </w:rPr>
        <w:pPrChange w:id="351" w:author="张海龙" w:date="2023-09-10T13:20:00Z">
          <w:pPr>
            <w:spacing w:line="360" w:lineRule="auto"/>
            <w:ind w:left="420"/>
          </w:pPr>
        </w:pPrChange>
      </w:pPr>
      <w:ins w:id="352" w:author="张海龙" w:date="2023-09-09T20:51:00Z">
        <w:r>
          <w:rPr>
            <w:rFonts w:ascii="Times New Roman" w:hAnsi="Times New Roman" w:hint="eastAsia"/>
            <w:szCs w:val="21"/>
          </w:rPr>
          <w:t>1</w:t>
        </w:r>
        <w:r>
          <w:rPr>
            <w:rFonts w:ascii="Times New Roman" w:hAnsi="Times New Roman"/>
            <w:szCs w:val="21"/>
          </w:rPr>
          <w:t>1</w:t>
        </w:r>
        <w:r>
          <w:rPr>
            <w:rFonts w:ascii="Times New Roman" w:hAnsi="Times New Roman"/>
            <w:szCs w:val="21"/>
          </w:rPr>
          <w:t>、比较</w:t>
        </w:r>
      </w:ins>
      <w:ins w:id="353" w:author="张海龙" w:date="2023-09-09T20:52:00Z">
        <w:r>
          <w:rPr>
            <w:rFonts w:ascii="Times New Roman" w:hAnsi="Times New Roman"/>
            <w:szCs w:val="21"/>
          </w:rPr>
          <w:t>示波器</w:t>
        </w:r>
      </w:ins>
      <w:ins w:id="354" w:author="张海龙" w:date="2023-09-09T20:51:00Z">
        <w:r>
          <w:rPr>
            <w:rFonts w:ascii="Times New Roman" w:hAnsi="Times New Roman"/>
            <w:szCs w:val="21"/>
          </w:rPr>
          <w:t>带宽响</w:t>
        </w:r>
      </w:ins>
      <w:ins w:id="355" w:author="张海龙" w:date="2023-09-09T20:52:00Z">
        <w:r>
          <w:rPr>
            <w:rFonts w:ascii="Times New Roman" w:hAnsi="Times New Roman"/>
            <w:szCs w:val="21"/>
          </w:rPr>
          <w:t>应。</w:t>
        </w:r>
      </w:ins>
    </w:p>
    <w:p w14:paraId="7E562D85" w14:textId="29BDD422" w:rsidR="00750214" w:rsidDel="00B7527E" w:rsidRDefault="00750214" w:rsidP="006400D7">
      <w:pPr>
        <w:spacing w:line="360" w:lineRule="auto"/>
        <w:ind w:left="420"/>
        <w:jc w:val="left"/>
        <w:rPr>
          <w:del w:id="356" w:author="张海龙" w:date="2023-09-09T21:03:00Z"/>
          <w:rFonts w:ascii="Times New Roman" w:hAnsi="Times New Roman"/>
          <w:szCs w:val="21"/>
        </w:rPr>
      </w:pPr>
      <w:ins w:id="357" w:author="张海龙" w:date="2023-09-09T20:51:00Z">
        <w:r>
          <w:rPr>
            <w:rFonts w:ascii="Times New Roman" w:hAnsi="Times New Roman"/>
            <w:szCs w:val="21"/>
          </w:rPr>
          <w:t>用射频</w:t>
        </w:r>
      </w:ins>
      <w:ins w:id="358" w:author="张海龙" w:date="2023-09-09T20:52:00Z">
        <w:r>
          <w:rPr>
            <w:rFonts w:ascii="Times New Roman" w:hAnsi="Times New Roman"/>
            <w:szCs w:val="21"/>
          </w:rPr>
          <w:t>源产生</w:t>
        </w:r>
      </w:ins>
      <w:ins w:id="359" w:author="张海龙" w:date="2023-09-09T20:53:00Z">
        <w:r>
          <w:rPr>
            <w:rFonts w:ascii="Times New Roman" w:hAnsi="Times New Roman"/>
            <w:szCs w:val="21"/>
          </w:rPr>
          <w:t>不同频率的正弦波，比较高带宽</w:t>
        </w:r>
      </w:ins>
      <w:ins w:id="360" w:author="张海龙" w:date="2023-09-09T20:54:00Z">
        <w:r>
          <w:rPr>
            <w:rFonts w:ascii="Times New Roman" w:hAnsi="Times New Roman"/>
            <w:szCs w:val="21"/>
          </w:rPr>
          <w:t>示波器（</w:t>
        </w:r>
        <w:r>
          <w:rPr>
            <w:rFonts w:ascii="Times New Roman" w:hAnsi="Times New Roman" w:hint="eastAsia"/>
            <w:szCs w:val="21"/>
          </w:rPr>
          <w:t>8</w:t>
        </w:r>
        <w:r>
          <w:rPr>
            <w:rFonts w:ascii="Times New Roman" w:hAnsi="Times New Roman"/>
            <w:szCs w:val="21"/>
          </w:rPr>
          <w:t>00MHz</w:t>
        </w:r>
        <w:r>
          <w:rPr>
            <w:rFonts w:ascii="Times New Roman" w:hAnsi="Times New Roman"/>
            <w:szCs w:val="21"/>
          </w:rPr>
          <w:t>、</w:t>
        </w:r>
        <w:r>
          <w:rPr>
            <w:rFonts w:ascii="Times New Roman" w:hAnsi="Times New Roman" w:hint="eastAsia"/>
            <w:szCs w:val="21"/>
          </w:rPr>
          <w:t>1G</w:t>
        </w:r>
        <w:r>
          <w:rPr>
            <w:rFonts w:ascii="Times New Roman" w:hAnsi="Times New Roman"/>
            <w:szCs w:val="21"/>
          </w:rPr>
          <w:t>Hz</w:t>
        </w:r>
        <w:r>
          <w:rPr>
            <w:rFonts w:ascii="Times New Roman" w:hAnsi="Times New Roman" w:hint="eastAsia"/>
            <w:szCs w:val="21"/>
          </w:rPr>
          <w:t>）与低带宽示波器（</w:t>
        </w:r>
        <w:r>
          <w:rPr>
            <w:rFonts w:ascii="Times New Roman" w:hAnsi="Times New Roman" w:hint="eastAsia"/>
            <w:szCs w:val="21"/>
          </w:rPr>
          <w:t>1</w:t>
        </w:r>
        <w:r>
          <w:rPr>
            <w:rFonts w:ascii="Times New Roman" w:hAnsi="Times New Roman"/>
            <w:szCs w:val="21"/>
          </w:rPr>
          <w:t>00~300MHz</w:t>
        </w:r>
        <w:r>
          <w:rPr>
            <w:rFonts w:ascii="Times New Roman" w:hAnsi="Times New Roman"/>
            <w:szCs w:val="21"/>
          </w:rPr>
          <w:t>）对频率响应的差别。</w:t>
        </w:r>
      </w:ins>
    </w:p>
    <w:p w14:paraId="727FF00B" w14:textId="77777777" w:rsidR="00B7527E" w:rsidRDefault="00B7527E" w:rsidP="006400D7">
      <w:pPr>
        <w:spacing w:line="360" w:lineRule="auto"/>
        <w:ind w:left="420"/>
        <w:jc w:val="left"/>
        <w:rPr>
          <w:ins w:id="361" w:author="张海龙" w:date="2023-09-10T13:25:00Z"/>
          <w:rFonts w:ascii="Times New Roman" w:hAnsi="Times New Roman" w:hint="eastAsia"/>
          <w:szCs w:val="21"/>
        </w:rPr>
        <w:pPrChange w:id="362" w:author="张海龙" w:date="2023-09-10T13:20:00Z">
          <w:pPr>
            <w:spacing w:line="360" w:lineRule="auto"/>
            <w:ind w:left="420"/>
          </w:pPr>
        </w:pPrChange>
      </w:pPr>
    </w:p>
    <w:p w14:paraId="32466315" w14:textId="5153DB45" w:rsidR="00D146C5" w:rsidRDefault="00D146C5" w:rsidP="006400D7">
      <w:pPr>
        <w:spacing w:line="360" w:lineRule="auto"/>
        <w:ind w:left="420"/>
        <w:jc w:val="left"/>
        <w:rPr>
          <w:ins w:id="363" w:author="张海龙" w:date="2023-09-10T13:16:00Z"/>
          <w:rFonts w:ascii="Times New Roman" w:hAnsi="Times New Roman"/>
          <w:szCs w:val="21"/>
        </w:rPr>
        <w:pPrChange w:id="364" w:author="张海龙" w:date="2023-09-10T13:20:00Z">
          <w:pPr>
            <w:spacing w:line="360" w:lineRule="auto"/>
            <w:ind w:left="420"/>
          </w:pPr>
        </w:pPrChange>
      </w:pPr>
    </w:p>
    <w:p w14:paraId="5191AD49" w14:textId="095451E1" w:rsidR="00E07D3C" w:rsidRPr="002C2EF3" w:rsidDel="007355D0" w:rsidRDefault="000B1C76">
      <w:pPr>
        <w:spacing w:line="360" w:lineRule="auto"/>
        <w:ind w:left="420"/>
        <w:rPr>
          <w:del w:id="365" w:author="张海龙" w:date="2023-09-09T21:03:00Z"/>
          <w:rFonts w:ascii="Times New Roman" w:hAnsi="Times New Roman"/>
          <w:szCs w:val="21"/>
        </w:rPr>
        <w:pPrChange w:id="366" w:author="张海龙" w:date="2023-09-09T21:03:00Z">
          <w:pPr>
            <w:spacing w:line="360" w:lineRule="auto"/>
            <w:ind w:firstLineChars="200" w:firstLine="420"/>
          </w:pPr>
        </w:pPrChange>
      </w:pPr>
      <w:del w:id="367" w:author="张海龙" w:date="2023-09-09T21:03:00Z">
        <w:r w:rsidDel="007355D0">
          <w:rPr>
            <w:rFonts w:ascii="Times New Roman" w:hAnsi="Times New Roman" w:hint="eastAsia"/>
            <w:szCs w:val="21"/>
          </w:rPr>
          <w:delText>使用信号发生器</w:delText>
        </w:r>
        <w:r w:rsidR="00E07D3C" w:rsidRPr="002C2EF3" w:rsidDel="007355D0">
          <w:rPr>
            <w:rFonts w:ascii="Times New Roman" w:hAnsi="Times New Roman"/>
            <w:szCs w:val="21"/>
          </w:rPr>
          <w:delText>CH1</w:delText>
        </w:r>
        <w:r w:rsidR="00E07D3C" w:rsidRPr="002C2EF3" w:rsidDel="007355D0">
          <w:rPr>
            <w:rFonts w:ascii="Times New Roman" w:hAnsi="Times New Roman"/>
            <w:szCs w:val="21"/>
          </w:rPr>
          <w:delText>通道</w:delText>
        </w:r>
        <w:r w:rsidDel="007355D0">
          <w:rPr>
            <w:rFonts w:ascii="Times New Roman" w:hAnsi="Times New Roman" w:hint="eastAsia"/>
            <w:szCs w:val="21"/>
          </w:rPr>
          <w:delText>产生信号</w:delText>
        </w:r>
        <w:r w:rsidR="00E07D3C" w:rsidRPr="002C2EF3" w:rsidDel="007355D0">
          <w:rPr>
            <w:rFonts w:ascii="Times New Roman" w:hAnsi="Times New Roman"/>
            <w:szCs w:val="21"/>
          </w:rPr>
          <w:delText>输出到示波器的</w:delText>
        </w:r>
        <w:r w:rsidR="00E07D3C" w:rsidRPr="002C2EF3" w:rsidDel="007355D0">
          <w:rPr>
            <w:rFonts w:ascii="Times New Roman" w:hAnsi="Times New Roman"/>
            <w:szCs w:val="21"/>
          </w:rPr>
          <w:delText>CH1</w:delText>
        </w:r>
        <w:r w:rsidR="00E07D3C" w:rsidRPr="002C2EF3" w:rsidDel="007355D0">
          <w:rPr>
            <w:rFonts w:ascii="Times New Roman" w:hAnsi="Times New Roman"/>
            <w:szCs w:val="21"/>
          </w:rPr>
          <w:delText>通道。点击示波器上的</w:delText>
        </w:r>
        <w:r w:rsidR="00E07D3C" w:rsidRPr="002C2EF3" w:rsidDel="007355D0">
          <w:rPr>
            <w:rFonts w:ascii="Times New Roman" w:hAnsi="Times New Roman"/>
            <w:szCs w:val="21"/>
          </w:rPr>
          <w:delText>AUTO</w:delText>
        </w:r>
        <w:r w:rsidR="00E07D3C" w:rsidRPr="002C2EF3" w:rsidDel="007355D0">
          <w:rPr>
            <w:rFonts w:ascii="Times New Roman" w:hAnsi="Times New Roman"/>
            <w:szCs w:val="21"/>
          </w:rPr>
          <w:delText>键，使显示出清晰稳定的波形。调节垂直控制（</w:delText>
        </w:r>
        <w:r w:rsidR="00E07D3C" w:rsidRPr="002C2EF3" w:rsidDel="007355D0">
          <w:rPr>
            <w:rFonts w:ascii="Times New Roman" w:hAnsi="Times New Roman"/>
            <w:szCs w:val="21"/>
          </w:rPr>
          <w:delText>VERTICAL</w:delText>
        </w:r>
        <w:r w:rsidR="00E07D3C" w:rsidRPr="002C2EF3" w:rsidDel="007355D0">
          <w:rPr>
            <w:rFonts w:ascii="Times New Roman" w:hAnsi="Times New Roman"/>
            <w:szCs w:val="21"/>
          </w:rPr>
          <w:delText>）和水平控制（</w:delText>
        </w:r>
        <w:r w:rsidR="00E07D3C" w:rsidRPr="002C2EF3" w:rsidDel="007355D0">
          <w:rPr>
            <w:rFonts w:ascii="Times New Roman" w:hAnsi="Times New Roman"/>
            <w:szCs w:val="21"/>
          </w:rPr>
          <w:delText>HORIZONTAL</w:delText>
        </w:r>
        <w:r w:rsidR="00E07D3C" w:rsidRPr="002C2EF3" w:rsidDel="007355D0">
          <w:rPr>
            <w:rFonts w:ascii="Times New Roman" w:hAnsi="Times New Roman"/>
            <w:szCs w:val="21"/>
          </w:rPr>
          <w:delText>）区域中的</w:delText>
        </w:r>
        <w:r w:rsidR="00E07D3C" w:rsidRPr="002C2EF3" w:rsidDel="007355D0">
          <w:rPr>
            <w:rFonts w:ascii="Times New Roman" w:hAnsi="Times New Roman"/>
            <w:szCs w:val="21"/>
          </w:rPr>
          <w:delText>Scale</w:delText>
        </w:r>
        <w:r w:rsidR="00E07D3C" w:rsidRPr="002C2EF3" w:rsidDel="007355D0">
          <w:rPr>
            <w:rFonts w:ascii="Times New Roman" w:hAnsi="Times New Roman"/>
            <w:szCs w:val="21"/>
          </w:rPr>
          <w:delText>和</w:delText>
        </w:r>
        <w:r w:rsidR="00E07D3C" w:rsidRPr="002C2EF3" w:rsidDel="007355D0">
          <w:rPr>
            <w:rFonts w:ascii="Times New Roman" w:hAnsi="Times New Roman"/>
            <w:szCs w:val="21"/>
          </w:rPr>
          <w:delText>Position</w:delText>
        </w:r>
        <w:r w:rsidR="00E07D3C" w:rsidRPr="002C2EF3" w:rsidDel="007355D0">
          <w:rPr>
            <w:rFonts w:ascii="Times New Roman" w:hAnsi="Times New Roman"/>
            <w:szCs w:val="21"/>
          </w:rPr>
          <w:delText>旋钮，观察显示的图像有何变化。调节触发区域的触发电平（</w:delText>
        </w:r>
        <w:r w:rsidR="00E07D3C" w:rsidRPr="002C2EF3" w:rsidDel="007355D0">
          <w:rPr>
            <w:rFonts w:ascii="Times New Roman" w:hAnsi="Times New Roman"/>
            <w:szCs w:val="21"/>
          </w:rPr>
          <w:delText>LEVEL</w:delText>
        </w:r>
        <w:r w:rsidR="00E07D3C" w:rsidRPr="002C2EF3" w:rsidDel="007355D0">
          <w:rPr>
            <w:rFonts w:ascii="Times New Roman" w:hAnsi="Times New Roman"/>
            <w:szCs w:val="21"/>
          </w:rPr>
          <w:delText>）旋钮，观察图像有何变化。当触发电平超过信号电压最大值时，观察图像是否稳定。改变信号参数，观察图像变化。</w:delText>
        </w:r>
      </w:del>
    </w:p>
    <w:p w14:paraId="5CB1A754" w14:textId="14A239B1" w:rsidR="00E07D3C" w:rsidRPr="002C2EF3" w:rsidDel="007355D0" w:rsidRDefault="00E07D3C">
      <w:pPr>
        <w:spacing w:line="360" w:lineRule="auto"/>
        <w:ind w:left="420"/>
        <w:rPr>
          <w:del w:id="368" w:author="张海龙" w:date="2023-09-09T21:03:00Z"/>
          <w:rFonts w:ascii="Times New Roman" w:hAnsi="Times New Roman"/>
          <w:szCs w:val="21"/>
        </w:rPr>
        <w:pPrChange w:id="369" w:author="张海龙" w:date="2023-09-09T21:03:00Z">
          <w:pPr>
            <w:spacing w:line="360" w:lineRule="auto"/>
            <w:ind w:firstLineChars="200" w:firstLine="420"/>
          </w:pPr>
        </w:pPrChange>
      </w:pPr>
      <w:del w:id="370" w:author="张海龙" w:date="2023-09-09T21:03:00Z">
        <w:r w:rsidRPr="002C2EF3" w:rsidDel="007355D0">
          <w:rPr>
            <w:rFonts w:ascii="Times New Roman" w:hAnsi="Times New Roman"/>
            <w:szCs w:val="21"/>
          </w:rPr>
          <w:delText>将调出的清晰稳定波形以图像和</w:delText>
        </w:r>
        <w:r w:rsidRPr="002C2EF3" w:rsidDel="007355D0">
          <w:rPr>
            <w:rFonts w:ascii="Times New Roman" w:hAnsi="Times New Roman"/>
            <w:szCs w:val="21"/>
          </w:rPr>
          <w:delText>CSV</w:delText>
        </w:r>
        <w:r w:rsidRPr="002C2EF3" w:rsidDel="007355D0">
          <w:rPr>
            <w:rFonts w:ascii="Times New Roman" w:hAnsi="Times New Roman"/>
            <w:szCs w:val="21"/>
          </w:rPr>
          <w:delText>两种格式存储。按下前面板上的</w:delText>
        </w:r>
        <w:r w:rsidRPr="002C2EF3" w:rsidDel="007355D0">
          <w:rPr>
            <w:rFonts w:ascii="Times New Roman" w:hAnsi="Times New Roman"/>
            <w:szCs w:val="21"/>
          </w:rPr>
          <w:delText>Storage</w:delText>
        </w:r>
        <w:r w:rsidRPr="002C2EF3" w:rsidDel="007355D0">
          <w:rPr>
            <w:rFonts w:ascii="Times New Roman" w:hAnsi="Times New Roman"/>
            <w:szCs w:val="21"/>
          </w:rPr>
          <w:delText>按键，选择合适的存储要求。注意将参数一并存储。存储</w:delText>
        </w:r>
        <w:r w:rsidRPr="002C2EF3" w:rsidDel="007355D0">
          <w:rPr>
            <w:rFonts w:ascii="Times New Roman" w:hAnsi="Times New Roman"/>
            <w:szCs w:val="21"/>
          </w:rPr>
          <w:delText>CSV</w:delText>
        </w:r>
        <w:r w:rsidRPr="002C2EF3" w:rsidDel="007355D0">
          <w:rPr>
            <w:rFonts w:ascii="Times New Roman" w:hAnsi="Times New Roman"/>
            <w:szCs w:val="21"/>
          </w:rPr>
          <w:delText>格式数据时，在</w:delText>
        </w:r>
        <w:r w:rsidRPr="002C2EF3" w:rsidDel="007355D0">
          <w:rPr>
            <w:rFonts w:ascii="Times New Roman" w:hAnsi="Times New Roman"/>
            <w:szCs w:val="21"/>
          </w:rPr>
          <w:delText>“</w:delText>
        </w:r>
        <w:r w:rsidRPr="002C2EF3" w:rsidDel="007355D0">
          <w:rPr>
            <w:rFonts w:ascii="Times New Roman" w:hAnsi="Times New Roman"/>
            <w:szCs w:val="21"/>
          </w:rPr>
          <w:delText>数据长度</w:delText>
        </w:r>
        <w:r w:rsidRPr="002C2EF3" w:rsidDel="007355D0">
          <w:rPr>
            <w:rFonts w:ascii="Times New Roman" w:hAnsi="Times New Roman"/>
            <w:szCs w:val="21"/>
          </w:rPr>
          <w:delText>”</w:delText>
        </w:r>
        <w:r w:rsidRPr="002C2EF3" w:rsidDel="007355D0">
          <w:rPr>
            <w:rFonts w:ascii="Times New Roman" w:hAnsi="Times New Roman"/>
            <w:szCs w:val="21"/>
          </w:rPr>
          <w:delText>（或数据来源）一栏选择</w:delText>
        </w:r>
        <w:r w:rsidRPr="002C2EF3" w:rsidDel="007355D0">
          <w:rPr>
            <w:rFonts w:ascii="Times New Roman" w:hAnsi="Times New Roman"/>
            <w:szCs w:val="21"/>
          </w:rPr>
          <w:delText>“</w:delText>
        </w:r>
        <w:r w:rsidRPr="002C2EF3" w:rsidDel="007355D0">
          <w:rPr>
            <w:rFonts w:ascii="Times New Roman" w:hAnsi="Times New Roman"/>
            <w:szCs w:val="21"/>
          </w:rPr>
          <w:delText>屏幕</w:delText>
        </w:r>
        <w:r w:rsidRPr="002C2EF3" w:rsidDel="007355D0">
          <w:rPr>
            <w:rFonts w:ascii="Times New Roman" w:hAnsi="Times New Roman"/>
            <w:szCs w:val="21"/>
          </w:rPr>
          <w:delText>”</w:delText>
        </w:r>
        <w:r w:rsidRPr="002C2EF3" w:rsidDel="007355D0">
          <w:rPr>
            <w:rFonts w:ascii="Times New Roman" w:hAnsi="Times New Roman"/>
            <w:szCs w:val="21"/>
          </w:rPr>
          <w:delText>，不要选</w:delText>
        </w:r>
        <w:r w:rsidRPr="002C2EF3" w:rsidDel="007355D0">
          <w:rPr>
            <w:rFonts w:ascii="Times New Roman" w:hAnsi="Times New Roman"/>
            <w:szCs w:val="21"/>
          </w:rPr>
          <w:delText>“</w:delText>
        </w:r>
        <w:r w:rsidRPr="002C2EF3" w:rsidDel="007355D0">
          <w:rPr>
            <w:rFonts w:ascii="Times New Roman" w:hAnsi="Times New Roman"/>
            <w:szCs w:val="21"/>
          </w:rPr>
          <w:delText>内存</w:delText>
        </w:r>
        <w:r w:rsidRPr="002C2EF3" w:rsidDel="007355D0">
          <w:rPr>
            <w:rFonts w:ascii="Times New Roman" w:hAnsi="Times New Roman"/>
            <w:szCs w:val="21"/>
          </w:rPr>
          <w:delText>”</w:delText>
        </w:r>
        <w:r w:rsidRPr="002C2EF3" w:rsidDel="007355D0">
          <w:rPr>
            <w:rFonts w:ascii="Times New Roman" w:hAnsi="Times New Roman"/>
            <w:szCs w:val="21"/>
          </w:rPr>
          <w:delText>（因为存储</w:delText>
        </w:r>
        <w:r w:rsidRPr="002C2EF3" w:rsidDel="007355D0">
          <w:rPr>
            <w:rFonts w:ascii="Times New Roman" w:hAnsi="Times New Roman"/>
            <w:szCs w:val="21"/>
          </w:rPr>
          <w:delText>“</w:delText>
        </w:r>
        <w:r w:rsidRPr="002C2EF3" w:rsidDel="007355D0">
          <w:rPr>
            <w:rFonts w:ascii="Times New Roman" w:hAnsi="Times New Roman"/>
            <w:szCs w:val="21"/>
          </w:rPr>
          <w:delText>内存</w:delText>
        </w:r>
        <w:r w:rsidRPr="002C2EF3" w:rsidDel="007355D0">
          <w:rPr>
            <w:rFonts w:ascii="Times New Roman" w:hAnsi="Times New Roman"/>
            <w:szCs w:val="21"/>
          </w:rPr>
          <w:delText>”</w:delText>
        </w:r>
        <w:r w:rsidRPr="002C2EF3" w:rsidDel="007355D0">
          <w:rPr>
            <w:rFonts w:ascii="Times New Roman" w:hAnsi="Times New Roman"/>
            <w:szCs w:val="21"/>
          </w:rPr>
          <w:delText>可能需要几十分钟的时间）。</w:delText>
        </w:r>
      </w:del>
    </w:p>
    <w:p w14:paraId="266D2B3E" w14:textId="79A3F2F4" w:rsidR="00E07D3C" w:rsidRPr="002C2EF3" w:rsidDel="007355D0" w:rsidRDefault="00E07D3C">
      <w:pPr>
        <w:spacing w:line="360" w:lineRule="auto"/>
        <w:ind w:left="420"/>
        <w:rPr>
          <w:del w:id="371" w:author="张海龙" w:date="2023-09-09T21:03:00Z"/>
          <w:rFonts w:ascii="Times New Roman" w:hAnsi="Times New Roman"/>
          <w:szCs w:val="21"/>
        </w:rPr>
        <w:pPrChange w:id="372" w:author="张海龙" w:date="2023-09-09T21:03:00Z">
          <w:pPr>
            <w:spacing w:line="360" w:lineRule="auto"/>
            <w:ind w:firstLineChars="200" w:firstLine="420"/>
          </w:pPr>
        </w:pPrChange>
      </w:pPr>
      <w:del w:id="373" w:author="张海龙" w:date="2023-09-09T21:03:00Z">
        <w:r w:rsidRPr="002C2EF3" w:rsidDel="007355D0">
          <w:rPr>
            <w:rFonts w:ascii="Times New Roman" w:hAnsi="Times New Roman"/>
            <w:szCs w:val="21"/>
          </w:rPr>
          <w:delText>（</w:delText>
        </w:r>
        <w:r w:rsidRPr="002C2EF3" w:rsidDel="007355D0">
          <w:rPr>
            <w:rFonts w:ascii="Times New Roman" w:hAnsi="Times New Roman"/>
            <w:szCs w:val="21"/>
          </w:rPr>
          <w:delText>2</w:delText>
        </w:r>
        <w:r w:rsidRPr="002C2EF3" w:rsidDel="007355D0">
          <w:rPr>
            <w:rFonts w:ascii="Times New Roman" w:hAnsi="Times New Roman"/>
            <w:szCs w:val="21"/>
          </w:rPr>
          <w:delText>）由信号发生器产生一个频率为</w:delText>
        </w:r>
        <w:r w:rsidRPr="002C2EF3" w:rsidDel="007355D0">
          <w:rPr>
            <w:rFonts w:ascii="Times New Roman" w:hAnsi="Times New Roman"/>
            <w:szCs w:val="21"/>
          </w:rPr>
          <w:delText>1 KHz</w:delText>
        </w:r>
        <w:r w:rsidRPr="002C2EF3" w:rsidDel="007355D0">
          <w:rPr>
            <w:rFonts w:ascii="Times New Roman" w:hAnsi="Times New Roman"/>
            <w:szCs w:val="21"/>
          </w:rPr>
          <w:delText>，峰峰值电压</w:delText>
        </w:r>
        <w:r w:rsidRPr="002C2EF3" w:rsidDel="007355D0">
          <w:rPr>
            <w:rFonts w:ascii="Times New Roman" w:hAnsi="Times New Roman"/>
            <w:szCs w:val="21"/>
          </w:rPr>
          <w:delText>V</w:delText>
        </w:r>
        <w:r w:rsidRPr="002C2EF3" w:rsidDel="007355D0">
          <w:rPr>
            <w:rFonts w:ascii="Times New Roman" w:hAnsi="Times New Roman"/>
            <w:szCs w:val="21"/>
            <w:vertAlign w:val="subscript"/>
          </w:rPr>
          <w:delText>PP</w:delText>
        </w:r>
        <w:r w:rsidRPr="002C2EF3" w:rsidDel="007355D0">
          <w:rPr>
            <w:rFonts w:ascii="Times New Roman" w:hAnsi="Times New Roman"/>
            <w:szCs w:val="21"/>
          </w:rPr>
          <w:delText>=4 V</w:delText>
        </w:r>
        <w:r w:rsidRPr="002C2EF3" w:rsidDel="007355D0">
          <w:rPr>
            <w:rFonts w:ascii="Times New Roman" w:hAnsi="Times New Roman"/>
            <w:szCs w:val="21"/>
          </w:rPr>
          <w:delText>的方波（然后三角波）信号。调节</w:delText>
        </w:r>
        <w:r w:rsidR="002F6421" w:rsidDel="007355D0">
          <w:rPr>
            <w:rFonts w:ascii="Times New Roman" w:hAnsi="Times New Roman" w:hint="eastAsia"/>
            <w:szCs w:val="21"/>
          </w:rPr>
          <w:delText>产生</w:delText>
        </w:r>
        <w:r w:rsidRPr="002C2EF3" w:rsidDel="007355D0">
          <w:rPr>
            <w:rFonts w:ascii="Times New Roman" w:hAnsi="Times New Roman"/>
            <w:szCs w:val="21"/>
          </w:rPr>
          <w:delText>波形</w:delText>
        </w:r>
        <w:r w:rsidR="002F6421" w:rsidDel="007355D0">
          <w:rPr>
            <w:rFonts w:ascii="Times New Roman" w:hAnsi="Times New Roman" w:hint="eastAsia"/>
            <w:szCs w:val="21"/>
          </w:rPr>
          <w:delText>的</w:delText>
        </w:r>
        <w:r w:rsidRPr="002C2EF3" w:rsidDel="007355D0">
          <w:rPr>
            <w:rFonts w:ascii="Times New Roman" w:hAnsi="Times New Roman"/>
            <w:szCs w:val="21"/>
          </w:rPr>
          <w:delText>参数，观察波形变化。</w:delText>
        </w:r>
      </w:del>
    </w:p>
    <w:p w14:paraId="3591EDA9" w14:textId="6BDD76BA" w:rsidR="00900357" w:rsidDel="007355D0" w:rsidRDefault="00E07D3C">
      <w:pPr>
        <w:spacing w:line="360" w:lineRule="auto"/>
        <w:ind w:left="420"/>
        <w:rPr>
          <w:del w:id="374" w:author="张海龙" w:date="2023-09-09T21:03:00Z"/>
          <w:rFonts w:ascii="Times New Roman" w:hAnsi="Times New Roman"/>
          <w:szCs w:val="21"/>
        </w:rPr>
        <w:pPrChange w:id="375" w:author="张海龙" w:date="2023-09-09T21:03:00Z">
          <w:pPr>
            <w:spacing w:line="360" w:lineRule="auto"/>
            <w:ind w:firstLineChars="200" w:firstLine="420"/>
          </w:pPr>
        </w:pPrChange>
      </w:pPr>
      <w:del w:id="376" w:author="张海龙" w:date="2023-09-09T21:03:00Z">
        <w:r w:rsidRPr="002C2EF3" w:rsidDel="007355D0">
          <w:rPr>
            <w:rFonts w:ascii="Times New Roman" w:hAnsi="Times New Roman"/>
            <w:szCs w:val="21"/>
          </w:rPr>
          <w:delText>（</w:delText>
        </w:r>
        <w:r w:rsidRPr="002C2EF3" w:rsidDel="007355D0">
          <w:rPr>
            <w:rFonts w:ascii="Times New Roman" w:hAnsi="Times New Roman"/>
            <w:szCs w:val="21"/>
          </w:rPr>
          <w:delText>3</w:delText>
        </w:r>
        <w:r w:rsidRPr="002C2EF3" w:rsidDel="007355D0">
          <w:rPr>
            <w:rFonts w:ascii="Times New Roman" w:hAnsi="Times New Roman"/>
            <w:szCs w:val="21"/>
          </w:rPr>
          <w:delText>）由信号发生器产生两个频率为</w:delText>
        </w:r>
        <w:r w:rsidRPr="002C2EF3" w:rsidDel="007355D0">
          <w:rPr>
            <w:rFonts w:ascii="Times New Roman" w:hAnsi="Times New Roman"/>
            <w:szCs w:val="21"/>
          </w:rPr>
          <w:delText>1 KHz</w:delText>
        </w:r>
        <w:r w:rsidRPr="002C2EF3" w:rsidDel="007355D0">
          <w:rPr>
            <w:rFonts w:ascii="Times New Roman" w:hAnsi="Times New Roman"/>
            <w:szCs w:val="21"/>
          </w:rPr>
          <w:delText>，峰峰值电压</w:delText>
        </w:r>
        <w:r w:rsidRPr="002C2EF3" w:rsidDel="007355D0">
          <w:rPr>
            <w:rFonts w:ascii="Times New Roman" w:hAnsi="Times New Roman"/>
            <w:szCs w:val="21"/>
          </w:rPr>
          <w:delText>V</w:delText>
        </w:r>
        <w:r w:rsidRPr="002C2EF3" w:rsidDel="007355D0">
          <w:rPr>
            <w:rFonts w:ascii="Times New Roman" w:hAnsi="Times New Roman"/>
            <w:szCs w:val="21"/>
            <w:vertAlign w:val="subscript"/>
          </w:rPr>
          <w:delText>PP</w:delText>
        </w:r>
        <w:r w:rsidRPr="002C2EF3" w:rsidDel="007355D0">
          <w:rPr>
            <w:rFonts w:ascii="Times New Roman" w:hAnsi="Times New Roman"/>
            <w:szCs w:val="21"/>
          </w:rPr>
          <w:delText>=4 V</w:delText>
        </w:r>
        <w:r w:rsidRPr="002C2EF3" w:rsidDel="007355D0">
          <w:rPr>
            <w:rFonts w:ascii="Times New Roman" w:hAnsi="Times New Roman"/>
            <w:szCs w:val="21"/>
          </w:rPr>
          <w:delText>的正弦波信号，经示波器显示出来。改变</w:delText>
        </w:r>
        <w:r w:rsidR="002F6421" w:rsidDel="007355D0">
          <w:rPr>
            <w:rFonts w:ascii="Times New Roman" w:hAnsi="Times New Roman" w:hint="eastAsia"/>
            <w:szCs w:val="21"/>
          </w:rPr>
          <w:delText>信号发生器</w:delText>
        </w:r>
        <w:r w:rsidRPr="002C2EF3" w:rsidDel="007355D0">
          <w:rPr>
            <w:rFonts w:ascii="Times New Roman" w:hAnsi="Times New Roman"/>
            <w:szCs w:val="21"/>
          </w:rPr>
          <w:delText>CH2</w:delText>
        </w:r>
        <w:r w:rsidR="002F6421" w:rsidDel="007355D0">
          <w:rPr>
            <w:rFonts w:ascii="Times New Roman" w:hAnsi="Times New Roman" w:hint="eastAsia"/>
            <w:szCs w:val="21"/>
          </w:rPr>
          <w:delText>相对于</w:delText>
        </w:r>
        <w:r w:rsidR="002F6421" w:rsidDel="007355D0">
          <w:rPr>
            <w:rFonts w:ascii="Times New Roman" w:hAnsi="Times New Roman" w:hint="eastAsia"/>
            <w:szCs w:val="21"/>
          </w:rPr>
          <w:delText>CH1</w:delText>
        </w:r>
        <w:r w:rsidR="002F6421" w:rsidDel="007355D0">
          <w:rPr>
            <w:rFonts w:ascii="Times New Roman" w:hAnsi="Times New Roman" w:hint="eastAsia"/>
            <w:szCs w:val="21"/>
          </w:rPr>
          <w:delText>通道信号的相对</w:delText>
        </w:r>
        <w:r w:rsidRPr="002C2EF3" w:rsidDel="007355D0">
          <w:rPr>
            <w:rFonts w:ascii="Times New Roman" w:hAnsi="Times New Roman"/>
            <w:szCs w:val="21"/>
          </w:rPr>
          <w:delText>相位，观察</w:delText>
        </w:r>
        <w:r w:rsidR="002F6421" w:rsidDel="007355D0">
          <w:rPr>
            <w:rFonts w:ascii="Times New Roman" w:hAnsi="Times New Roman" w:hint="eastAsia"/>
            <w:szCs w:val="21"/>
          </w:rPr>
          <w:delText>示波器</w:delText>
        </w:r>
        <w:r w:rsidRPr="002C2EF3" w:rsidDel="007355D0">
          <w:rPr>
            <w:rFonts w:ascii="Times New Roman" w:hAnsi="Times New Roman"/>
            <w:szCs w:val="21"/>
          </w:rPr>
          <w:delText>图像的变化。改变</w:delText>
        </w:r>
        <w:r w:rsidRPr="002C2EF3" w:rsidDel="007355D0">
          <w:rPr>
            <w:rFonts w:ascii="Times New Roman" w:hAnsi="Times New Roman"/>
            <w:szCs w:val="21"/>
          </w:rPr>
          <w:delText>CH2</w:delText>
        </w:r>
        <w:r w:rsidRPr="002C2EF3" w:rsidDel="007355D0">
          <w:rPr>
            <w:rFonts w:ascii="Times New Roman" w:hAnsi="Times New Roman"/>
            <w:szCs w:val="21"/>
          </w:rPr>
          <w:delText>的频率为</w:delText>
        </w:r>
        <w:r w:rsidRPr="002C2EF3" w:rsidDel="007355D0">
          <w:rPr>
            <w:rFonts w:ascii="Times New Roman" w:hAnsi="Times New Roman"/>
            <w:szCs w:val="21"/>
          </w:rPr>
          <w:delText>2 KHz</w:delText>
        </w:r>
        <w:r w:rsidRPr="002C2EF3" w:rsidDel="007355D0">
          <w:rPr>
            <w:rFonts w:ascii="Times New Roman" w:hAnsi="Times New Roman"/>
            <w:szCs w:val="21"/>
          </w:rPr>
          <w:delText>，</w:delText>
        </w:r>
        <w:r w:rsidRPr="002C2EF3" w:rsidDel="007355D0">
          <w:rPr>
            <w:rFonts w:ascii="Times New Roman" w:hAnsi="Times New Roman"/>
            <w:szCs w:val="21"/>
          </w:rPr>
          <w:delText>3 KHz</w:delText>
        </w:r>
        <w:r w:rsidRPr="002C2EF3" w:rsidDel="007355D0">
          <w:rPr>
            <w:rFonts w:ascii="Times New Roman" w:hAnsi="Times New Roman"/>
            <w:szCs w:val="21"/>
          </w:rPr>
          <w:delText>，</w:delText>
        </w:r>
        <w:r w:rsidRPr="002C2EF3" w:rsidDel="007355D0">
          <w:rPr>
            <w:rFonts w:ascii="Times New Roman" w:hAnsi="Times New Roman"/>
            <w:szCs w:val="21"/>
          </w:rPr>
          <w:delText>4 KHz</w:delText>
        </w:r>
        <w:r w:rsidRPr="002C2EF3" w:rsidDel="007355D0">
          <w:rPr>
            <w:rFonts w:ascii="Times New Roman" w:hAnsi="Times New Roman"/>
            <w:szCs w:val="21"/>
          </w:rPr>
          <w:delText>时，这两路信号能否同时在示波器上显示出稳定的波形？当</w:delText>
        </w:r>
        <w:r w:rsidRPr="002C2EF3" w:rsidDel="007355D0">
          <w:rPr>
            <w:rFonts w:ascii="Times New Roman" w:hAnsi="Times New Roman"/>
            <w:szCs w:val="21"/>
          </w:rPr>
          <w:delText>CH2</w:delText>
        </w:r>
        <w:r w:rsidRPr="002C2EF3" w:rsidDel="007355D0">
          <w:rPr>
            <w:rFonts w:ascii="Times New Roman" w:hAnsi="Times New Roman"/>
            <w:szCs w:val="21"/>
          </w:rPr>
          <w:delText>频率为</w:delText>
        </w:r>
        <w:r w:rsidRPr="002C2EF3" w:rsidDel="007355D0">
          <w:rPr>
            <w:rFonts w:ascii="Times New Roman" w:hAnsi="Times New Roman"/>
            <w:szCs w:val="21"/>
          </w:rPr>
          <w:delText>1.3 KHz</w:delText>
        </w:r>
        <w:r w:rsidRPr="002C2EF3" w:rsidDel="007355D0">
          <w:rPr>
            <w:rFonts w:ascii="Times New Roman" w:hAnsi="Times New Roman"/>
            <w:szCs w:val="21"/>
          </w:rPr>
          <w:delText>，</w:delText>
        </w:r>
        <w:r w:rsidRPr="002C2EF3" w:rsidDel="007355D0">
          <w:rPr>
            <w:rFonts w:ascii="Times New Roman" w:hAnsi="Times New Roman"/>
            <w:szCs w:val="21"/>
          </w:rPr>
          <w:delText>2.3 KHz</w:delText>
        </w:r>
        <w:r w:rsidRPr="002C2EF3" w:rsidDel="007355D0">
          <w:rPr>
            <w:rFonts w:ascii="Times New Roman" w:hAnsi="Times New Roman"/>
            <w:szCs w:val="21"/>
          </w:rPr>
          <w:delText>时，两个信号能否同时稳定地显示出来？将触发源由</w:delText>
        </w:r>
        <w:r w:rsidRPr="002C2EF3" w:rsidDel="007355D0">
          <w:rPr>
            <w:rFonts w:ascii="Times New Roman" w:hAnsi="Times New Roman"/>
            <w:szCs w:val="21"/>
          </w:rPr>
          <w:delText>CH1</w:delText>
        </w:r>
        <w:r w:rsidRPr="002C2EF3" w:rsidDel="007355D0">
          <w:rPr>
            <w:rFonts w:ascii="Times New Roman" w:hAnsi="Times New Roman"/>
            <w:szCs w:val="21"/>
          </w:rPr>
          <w:delText>变为</w:delText>
        </w:r>
        <w:r w:rsidRPr="002C2EF3" w:rsidDel="007355D0">
          <w:rPr>
            <w:rFonts w:ascii="Times New Roman" w:hAnsi="Times New Roman"/>
            <w:szCs w:val="21"/>
          </w:rPr>
          <w:delText>CH2</w:delText>
        </w:r>
        <w:r w:rsidRPr="002C2EF3" w:rsidDel="007355D0">
          <w:rPr>
            <w:rFonts w:ascii="Times New Roman" w:hAnsi="Times New Roman"/>
            <w:szCs w:val="21"/>
          </w:rPr>
          <w:delText>，比较显示的波形情况有何变化？试解释为什么？</w:delText>
        </w:r>
      </w:del>
    </w:p>
    <w:p w14:paraId="10E5E726" w14:textId="6EC83974" w:rsidR="00E07D3C" w:rsidRPr="002C2EF3" w:rsidDel="007355D0" w:rsidRDefault="00E07D3C">
      <w:pPr>
        <w:spacing w:line="360" w:lineRule="auto"/>
        <w:ind w:left="420"/>
        <w:rPr>
          <w:del w:id="377" w:author="张海龙" w:date="2023-09-09T21:03:00Z"/>
          <w:rFonts w:ascii="Times New Roman" w:hAnsi="Times New Roman"/>
          <w:b/>
          <w:szCs w:val="21"/>
        </w:rPr>
        <w:pPrChange w:id="378" w:author="张海龙" w:date="2023-09-09T21:03:00Z">
          <w:pPr>
            <w:adjustRightInd w:val="0"/>
            <w:snapToGrid w:val="0"/>
            <w:spacing w:line="360" w:lineRule="auto"/>
            <w:ind w:firstLineChars="196" w:firstLine="413"/>
            <w:jc w:val="left"/>
          </w:pPr>
        </w:pPrChange>
      </w:pPr>
      <w:del w:id="379" w:author="张海龙" w:date="2023-09-09T21:03:00Z">
        <w:r w:rsidRPr="002C2EF3" w:rsidDel="007355D0">
          <w:rPr>
            <w:rFonts w:ascii="Times New Roman" w:hAnsi="Times New Roman"/>
            <w:b/>
            <w:szCs w:val="21"/>
          </w:rPr>
          <w:delText xml:space="preserve">2. </w:delText>
        </w:r>
        <w:r w:rsidRPr="002C2EF3" w:rsidDel="007355D0">
          <w:rPr>
            <w:rFonts w:ascii="Times New Roman" w:hAnsi="Times New Roman"/>
            <w:b/>
            <w:szCs w:val="21"/>
          </w:rPr>
          <w:delText>电压、时间间隔和频率的测量</w:delText>
        </w:r>
      </w:del>
    </w:p>
    <w:p w14:paraId="5EE1475D" w14:textId="418E5C64" w:rsidR="00E07D3C" w:rsidRPr="002C2EF3" w:rsidDel="007355D0" w:rsidRDefault="00E07D3C">
      <w:pPr>
        <w:spacing w:line="360" w:lineRule="auto"/>
        <w:ind w:left="420"/>
        <w:rPr>
          <w:del w:id="380" w:author="张海龙" w:date="2023-09-09T21:03:00Z"/>
          <w:rFonts w:ascii="Times New Roman" w:hAnsi="Times New Roman"/>
          <w:szCs w:val="21"/>
        </w:rPr>
        <w:pPrChange w:id="381" w:author="张海龙" w:date="2023-09-09T21:03:00Z">
          <w:pPr>
            <w:adjustRightInd w:val="0"/>
            <w:snapToGrid w:val="0"/>
            <w:spacing w:line="360" w:lineRule="auto"/>
            <w:ind w:right="-6" w:firstLineChars="198" w:firstLine="416"/>
          </w:pPr>
        </w:pPrChange>
      </w:pPr>
      <w:del w:id="382" w:author="张海龙" w:date="2023-09-09T21:03:00Z">
        <w:r w:rsidRPr="002C2EF3" w:rsidDel="007355D0">
          <w:rPr>
            <w:rFonts w:ascii="Times New Roman" w:hAnsi="Times New Roman"/>
            <w:szCs w:val="21"/>
          </w:rPr>
          <w:delText>调节信号发生器，使其输出一定幅值、频率的正弦波信号</w:delText>
        </w:r>
        <w:r w:rsidR="0006602F" w:rsidDel="007355D0">
          <w:rPr>
            <w:rFonts w:ascii="Times New Roman" w:hAnsi="Times New Roman" w:hint="eastAsia"/>
            <w:szCs w:val="21"/>
          </w:rPr>
          <w:delText>（例如</w:delText>
        </w:r>
        <w:r w:rsidR="0006602F" w:rsidRPr="002C2EF3" w:rsidDel="007355D0">
          <w:rPr>
            <w:rFonts w:ascii="Times New Roman" w:hAnsi="Times New Roman"/>
            <w:szCs w:val="21"/>
          </w:rPr>
          <w:delText>100 Hz</w:delText>
        </w:r>
        <w:r w:rsidR="0006602F" w:rsidRPr="002C2EF3" w:rsidDel="007355D0">
          <w:rPr>
            <w:rFonts w:ascii="Times New Roman" w:hAnsi="Times New Roman"/>
            <w:szCs w:val="21"/>
          </w:rPr>
          <w:delText>和</w:delText>
        </w:r>
        <w:r w:rsidR="0006602F" w:rsidRPr="002C2EF3" w:rsidDel="007355D0">
          <w:rPr>
            <w:rFonts w:ascii="Times New Roman" w:hAnsi="Times New Roman"/>
            <w:szCs w:val="21"/>
          </w:rPr>
          <w:delText>5 KHz</w:delText>
        </w:r>
        <w:r w:rsidR="00B751E6" w:rsidDel="007355D0">
          <w:rPr>
            <w:rFonts w:ascii="Times New Roman" w:hAnsi="Times New Roman" w:hint="eastAsia"/>
            <w:szCs w:val="21"/>
          </w:rPr>
          <w:delText>，也可使用第</w:delText>
        </w:r>
        <w:r w:rsidR="00FD35A9" w:rsidDel="007355D0">
          <w:rPr>
            <w:rFonts w:ascii="Times New Roman" w:hAnsi="Times New Roman" w:hint="eastAsia"/>
            <w:szCs w:val="21"/>
          </w:rPr>
          <w:delText>1</w:delText>
        </w:r>
        <w:r w:rsidR="00B751E6" w:rsidDel="007355D0">
          <w:rPr>
            <w:rFonts w:ascii="Times New Roman" w:hAnsi="Times New Roman" w:hint="eastAsia"/>
            <w:szCs w:val="21"/>
          </w:rPr>
          <w:delText>步中的频率</w:delText>
        </w:r>
        <w:r w:rsidR="0006602F" w:rsidDel="007355D0">
          <w:rPr>
            <w:rFonts w:ascii="Times New Roman" w:hAnsi="Times New Roman" w:hint="eastAsia"/>
            <w:szCs w:val="21"/>
          </w:rPr>
          <w:delText>）</w:delText>
        </w:r>
        <w:r w:rsidRPr="002C2EF3" w:rsidDel="007355D0">
          <w:rPr>
            <w:rFonts w:ascii="Times New Roman" w:hAnsi="Times New Roman"/>
            <w:szCs w:val="21"/>
          </w:rPr>
          <w:delText>。输入示波器，调出稳定波形。</w:delText>
        </w:r>
      </w:del>
    </w:p>
    <w:p w14:paraId="037B9B39" w14:textId="22848F51" w:rsidR="00E07D3C" w:rsidRPr="002C2EF3" w:rsidDel="007355D0" w:rsidRDefault="00E07D3C">
      <w:pPr>
        <w:spacing w:line="360" w:lineRule="auto"/>
        <w:ind w:left="420"/>
        <w:rPr>
          <w:del w:id="383" w:author="张海龙" w:date="2023-09-09T21:03:00Z"/>
          <w:rFonts w:ascii="Times New Roman" w:hAnsi="Times New Roman"/>
          <w:szCs w:val="21"/>
        </w:rPr>
        <w:pPrChange w:id="384" w:author="张海龙" w:date="2023-09-09T21:03:00Z">
          <w:pPr>
            <w:adjustRightInd w:val="0"/>
            <w:snapToGrid w:val="0"/>
            <w:spacing w:line="360" w:lineRule="auto"/>
            <w:ind w:right="-6" w:firstLineChars="198" w:firstLine="416"/>
          </w:pPr>
        </w:pPrChange>
      </w:pPr>
      <w:del w:id="385" w:author="张海龙" w:date="2023-09-09T21:03:00Z">
        <w:r w:rsidRPr="002C2EF3" w:rsidDel="007355D0">
          <w:rPr>
            <w:rFonts w:ascii="Times New Roman" w:hAnsi="Times New Roman"/>
            <w:szCs w:val="21"/>
          </w:rPr>
          <w:delText>（</w:delText>
        </w:r>
        <w:r w:rsidRPr="002C2EF3" w:rsidDel="007355D0">
          <w:rPr>
            <w:rFonts w:ascii="Times New Roman" w:hAnsi="Times New Roman"/>
            <w:szCs w:val="21"/>
          </w:rPr>
          <w:delText>1</w:delText>
        </w:r>
        <w:r w:rsidRPr="002C2EF3" w:rsidDel="007355D0">
          <w:rPr>
            <w:rFonts w:ascii="Times New Roman" w:hAnsi="Times New Roman"/>
            <w:szCs w:val="21"/>
          </w:rPr>
          <w:delText>）</w:delText>
        </w:r>
        <w:r w:rsidRPr="003F2AB4" w:rsidDel="007355D0">
          <w:rPr>
            <w:rFonts w:ascii="Times New Roman" w:hAnsi="Times New Roman" w:hint="eastAsia"/>
            <w:szCs w:val="21"/>
            <w:u w:val="single"/>
          </w:rPr>
          <w:delText>利用示波器屏幕上的标尺</w:delText>
        </w:r>
        <w:r w:rsidRPr="002C2EF3" w:rsidDel="007355D0">
          <w:rPr>
            <w:rFonts w:ascii="Times New Roman" w:hAnsi="Times New Roman"/>
            <w:szCs w:val="21"/>
          </w:rPr>
          <w:delText>测量信号的周期、频率、电压峰</w:delText>
        </w:r>
        <w:r w:rsidRPr="002C2EF3" w:rsidDel="007355D0">
          <w:rPr>
            <w:rFonts w:ascii="Times New Roman" w:hAnsi="Times New Roman"/>
            <w:szCs w:val="21"/>
          </w:rPr>
          <w:delText>-</w:delText>
        </w:r>
        <w:r w:rsidRPr="002C2EF3" w:rsidDel="007355D0">
          <w:rPr>
            <w:rFonts w:ascii="Times New Roman" w:hAnsi="Times New Roman"/>
            <w:szCs w:val="21"/>
          </w:rPr>
          <w:delText>峰值和有效值。</w:delText>
        </w:r>
      </w:del>
    </w:p>
    <w:p w14:paraId="37FE846B" w14:textId="347D4003" w:rsidR="00E07D3C" w:rsidRPr="002C2EF3" w:rsidDel="007355D0" w:rsidRDefault="00E07D3C">
      <w:pPr>
        <w:spacing w:line="360" w:lineRule="auto"/>
        <w:ind w:left="420"/>
        <w:rPr>
          <w:del w:id="386" w:author="张海龙" w:date="2023-09-09T21:03:00Z"/>
          <w:rFonts w:ascii="Times New Roman" w:hAnsi="Times New Roman"/>
          <w:szCs w:val="21"/>
        </w:rPr>
        <w:pPrChange w:id="387" w:author="张海龙" w:date="2023-09-09T21:03:00Z">
          <w:pPr>
            <w:adjustRightInd w:val="0"/>
            <w:snapToGrid w:val="0"/>
            <w:spacing w:line="360" w:lineRule="auto"/>
            <w:ind w:right="-6" w:firstLineChars="198" w:firstLine="416"/>
          </w:pPr>
        </w:pPrChange>
      </w:pPr>
      <w:del w:id="388" w:author="张海龙" w:date="2023-09-09T21:03:00Z">
        <w:r w:rsidRPr="002C2EF3" w:rsidDel="007355D0">
          <w:rPr>
            <w:rFonts w:ascii="Times New Roman" w:hAnsi="Times New Roman"/>
            <w:szCs w:val="21"/>
          </w:rPr>
          <w:delText>（</w:delText>
        </w:r>
        <w:r w:rsidRPr="002C2EF3" w:rsidDel="007355D0">
          <w:rPr>
            <w:rFonts w:ascii="Times New Roman" w:hAnsi="Times New Roman"/>
            <w:szCs w:val="21"/>
          </w:rPr>
          <w:delText>2</w:delText>
        </w:r>
        <w:r w:rsidRPr="002C2EF3" w:rsidDel="007355D0">
          <w:rPr>
            <w:rFonts w:ascii="Times New Roman" w:hAnsi="Times New Roman"/>
            <w:szCs w:val="21"/>
          </w:rPr>
          <w:delText>）利用测量功能（示波器前面板上的</w:delText>
        </w:r>
        <w:r w:rsidRPr="002C2EF3" w:rsidDel="007355D0">
          <w:rPr>
            <w:rFonts w:ascii="Times New Roman" w:hAnsi="Times New Roman"/>
            <w:szCs w:val="21"/>
          </w:rPr>
          <w:delText>“Measure”</w:delText>
        </w:r>
        <w:r w:rsidRPr="002C2EF3" w:rsidDel="007355D0">
          <w:rPr>
            <w:rFonts w:ascii="Times New Roman" w:hAnsi="Times New Roman"/>
            <w:szCs w:val="21"/>
          </w:rPr>
          <w:delText>键）测量同一信号的周期、频率、电压峰</w:delText>
        </w:r>
        <w:r w:rsidRPr="002C2EF3" w:rsidDel="007355D0">
          <w:rPr>
            <w:rFonts w:ascii="Times New Roman" w:hAnsi="Times New Roman"/>
            <w:szCs w:val="21"/>
          </w:rPr>
          <w:delText>-</w:delText>
        </w:r>
        <w:r w:rsidRPr="002C2EF3" w:rsidDel="007355D0">
          <w:rPr>
            <w:rFonts w:ascii="Times New Roman" w:hAnsi="Times New Roman"/>
            <w:szCs w:val="21"/>
          </w:rPr>
          <w:delText>峰值和有效值，并与（</w:delText>
        </w:r>
        <w:r w:rsidRPr="002C2EF3" w:rsidDel="007355D0">
          <w:rPr>
            <w:rFonts w:ascii="Times New Roman" w:hAnsi="Times New Roman"/>
            <w:szCs w:val="21"/>
          </w:rPr>
          <w:delText>1</w:delText>
        </w:r>
        <w:r w:rsidRPr="002C2EF3" w:rsidDel="007355D0">
          <w:rPr>
            <w:rFonts w:ascii="Times New Roman" w:hAnsi="Times New Roman"/>
            <w:szCs w:val="21"/>
          </w:rPr>
          <w:delText>）的测量结果进行比较。</w:delText>
        </w:r>
      </w:del>
    </w:p>
    <w:p w14:paraId="3A2AC4E1" w14:textId="230DBA11" w:rsidR="00E07D3C" w:rsidRPr="002C2EF3" w:rsidDel="007355D0" w:rsidRDefault="00E07D3C">
      <w:pPr>
        <w:spacing w:line="360" w:lineRule="auto"/>
        <w:ind w:left="420"/>
        <w:rPr>
          <w:del w:id="389" w:author="张海龙" w:date="2023-09-09T21:03:00Z"/>
          <w:rFonts w:ascii="Times New Roman" w:hAnsi="Times New Roman"/>
          <w:b/>
          <w:szCs w:val="21"/>
        </w:rPr>
        <w:pPrChange w:id="390" w:author="张海龙" w:date="2023-09-09T21:03:00Z">
          <w:pPr>
            <w:adjustRightInd w:val="0"/>
            <w:snapToGrid w:val="0"/>
            <w:spacing w:line="360" w:lineRule="auto"/>
            <w:ind w:right="-6" w:firstLineChars="198" w:firstLine="417"/>
          </w:pPr>
        </w:pPrChange>
      </w:pPr>
      <w:del w:id="391" w:author="张海龙" w:date="2023-09-09T21:03:00Z">
        <w:r w:rsidRPr="002C2EF3" w:rsidDel="007355D0">
          <w:rPr>
            <w:rFonts w:ascii="Times New Roman" w:hAnsi="Times New Roman"/>
            <w:b/>
            <w:szCs w:val="21"/>
          </w:rPr>
          <w:delText>3</w:delText>
        </w:r>
        <w:r w:rsidRPr="002C2EF3" w:rsidDel="007355D0">
          <w:rPr>
            <w:rFonts w:ascii="Times New Roman" w:hAnsi="Times New Roman"/>
            <w:b/>
            <w:szCs w:val="21"/>
          </w:rPr>
          <w:delText>．波形的运算</w:delText>
        </w:r>
      </w:del>
    </w:p>
    <w:p w14:paraId="15CFB492" w14:textId="2A5843DF" w:rsidR="00E07D3C" w:rsidRPr="002C2EF3" w:rsidDel="007355D0" w:rsidRDefault="00E07D3C">
      <w:pPr>
        <w:spacing w:line="360" w:lineRule="auto"/>
        <w:ind w:left="420"/>
        <w:rPr>
          <w:del w:id="392" w:author="张海龙" w:date="2023-09-09T21:03:00Z"/>
          <w:rFonts w:ascii="Times New Roman" w:hAnsi="Times New Roman"/>
          <w:szCs w:val="21"/>
        </w:rPr>
        <w:pPrChange w:id="393" w:author="张海龙" w:date="2023-09-09T21:03:00Z">
          <w:pPr>
            <w:adjustRightInd w:val="0"/>
            <w:snapToGrid w:val="0"/>
            <w:spacing w:line="360" w:lineRule="auto"/>
            <w:ind w:right="-6" w:firstLineChars="198" w:firstLine="416"/>
          </w:pPr>
        </w:pPrChange>
      </w:pPr>
      <w:del w:id="394" w:author="张海龙" w:date="2023-09-09T21:03:00Z">
        <w:r w:rsidRPr="002C2EF3" w:rsidDel="007355D0">
          <w:rPr>
            <w:rFonts w:ascii="Times New Roman" w:hAnsi="Times New Roman"/>
            <w:szCs w:val="21"/>
          </w:rPr>
          <w:delText>将示波器</w:delText>
        </w:r>
        <w:r w:rsidRPr="002C2EF3" w:rsidDel="007355D0">
          <w:rPr>
            <w:rFonts w:ascii="Times New Roman" w:hAnsi="Times New Roman"/>
            <w:szCs w:val="21"/>
          </w:rPr>
          <w:delText>CH1</w:delText>
        </w:r>
        <w:r w:rsidRPr="002C2EF3" w:rsidDel="007355D0">
          <w:rPr>
            <w:rFonts w:ascii="Times New Roman" w:hAnsi="Times New Roman"/>
            <w:szCs w:val="21"/>
          </w:rPr>
          <w:delText>输入</w:delText>
        </w:r>
        <w:r w:rsidRPr="002C2EF3" w:rsidDel="007355D0">
          <w:rPr>
            <w:rFonts w:ascii="Times New Roman" w:hAnsi="Times New Roman"/>
            <w:szCs w:val="21"/>
          </w:rPr>
          <w:delText>V</w:delText>
        </w:r>
        <w:r w:rsidRPr="002C2EF3" w:rsidDel="007355D0">
          <w:rPr>
            <w:rFonts w:ascii="Times New Roman" w:hAnsi="Times New Roman"/>
            <w:szCs w:val="21"/>
            <w:vertAlign w:val="subscript"/>
          </w:rPr>
          <w:delText>PP</w:delText>
        </w:r>
        <w:r w:rsidRPr="002C2EF3" w:rsidDel="007355D0">
          <w:rPr>
            <w:rFonts w:ascii="Times New Roman" w:hAnsi="Times New Roman"/>
            <w:szCs w:val="21"/>
          </w:rPr>
          <w:delText>=5 V</w:delText>
        </w:r>
        <w:r w:rsidRPr="002C2EF3" w:rsidDel="007355D0">
          <w:rPr>
            <w:rFonts w:ascii="Times New Roman" w:hAnsi="Times New Roman"/>
            <w:szCs w:val="21"/>
          </w:rPr>
          <w:delText>，频率为</w:delText>
        </w:r>
        <w:r w:rsidRPr="002C2EF3" w:rsidDel="007355D0">
          <w:rPr>
            <w:rFonts w:ascii="Times New Roman" w:hAnsi="Times New Roman"/>
            <w:szCs w:val="21"/>
          </w:rPr>
          <w:delText>1 KHz</w:delText>
        </w:r>
        <w:r w:rsidRPr="002C2EF3" w:rsidDel="007355D0">
          <w:rPr>
            <w:rFonts w:ascii="Times New Roman" w:hAnsi="Times New Roman"/>
            <w:szCs w:val="21"/>
          </w:rPr>
          <w:delText>的正弦波信号，</w:delText>
        </w:r>
        <w:r w:rsidRPr="002C2EF3" w:rsidDel="007355D0">
          <w:rPr>
            <w:rFonts w:ascii="Times New Roman" w:hAnsi="Times New Roman"/>
            <w:szCs w:val="21"/>
          </w:rPr>
          <w:delText>CH2</w:delText>
        </w:r>
        <w:r w:rsidRPr="002C2EF3" w:rsidDel="007355D0">
          <w:rPr>
            <w:rFonts w:ascii="Times New Roman" w:hAnsi="Times New Roman"/>
            <w:szCs w:val="21"/>
          </w:rPr>
          <w:delText>通道输入同等幅值、频率为</w:delText>
        </w:r>
        <w:r w:rsidRPr="002C2EF3" w:rsidDel="007355D0">
          <w:rPr>
            <w:rFonts w:ascii="Times New Roman" w:hAnsi="Times New Roman"/>
            <w:szCs w:val="21"/>
          </w:rPr>
          <w:delText>3 KHz</w:delText>
        </w:r>
        <w:r w:rsidRPr="002C2EF3" w:rsidDel="007355D0">
          <w:rPr>
            <w:rFonts w:ascii="Times New Roman" w:hAnsi="Times New Roman"/>
            <w:szCs w:val="21"/>
          </w:rPr>
          <w:delText>的正弦波。利用控制面板上的</w:delText>
        </w:r>
        <w:r w:rsidRPr="002C2EF3" w:rsidDel="007355D0">
          <w:rPr>
            <w:rFonts w:ascii="Times New Roman" w:hAnsi="Times New Roman"/>
            <w:szCs w:val="21"/>
          </w:rPr>
          <w:delText>“MATH”</w:delText>
        </w:r>
        <w:r w:rsidRPr="002C2EF3" w:rsidDel="007355D0">
          <w:rPr>
            <w:rFonts w:ascii="Times New Roman" w:hAnsi="Times New Roman"/>
            <w:szCs w:val="21"/>
          </w:rPr>
          <w:delText>按键，将两路波形相加，观察相加后的波形。将</w:delText>
        </w:r>
        <w:r w:rsidRPr="002C2EF3" w:rsidDel="007355D0">
          <w:rPr>
            <w:rFonts w:ascii="Times New Roman" w:hAnsi="Times New Roman"/>
            <w:szCs w:val="21"/>
          </w:rPr>
          <w:delText>CH2</w:delText>
        </w:r>
        <w:r w:rsidRPr="002C2EF3" w:rsidDel="007355D0">
          <w:rPr>
            <w:rFonts w:ascii="Times New Roman" w:hAnsi="Times New Roman"/>
            <w:szCs w:val="21"/>
          </w:rPr>
          <w:delText>的信号频率改为</w:delText>
        </w:r>
        <w:r w:rsidRPr="002C2EF3" w:rsidDel="007355D0">
          <w:rPr>
            <w:rFonts w:ascii="Times New Roman" w:hAnsi="Times New Roman"/>
            <w:szCs w:val="21"/>
          </w:rPr>
          <w:delText>5 KHz</w:delText>
        </w:r>
        <w:r w:rsidRPr="002C2EF3" w:rsidDel="007355D0">
          <w:rPr>
            <w:rFonts w:ascii="Times New Roman" w:hAnsi="Times New Roman"/>
            <w:szCs w:val="21"/>
          </w:rPr>
          <w:delText>、</w:delText>
        </w:r>
        <w:r w:rsidRPr="002C2EF3" w:rsidDel="007355D0">
          <w:rPr>
            <w:rFonts w:ascii="Times New Roman" w:hAnsi="Times New Roman"/>
            <w:szCs w:val="21"/>
          </w:rPr>
          <w:delText>10 KHz</w:delText>
        </w:r>
        <w:r w:rsidRPr="002C2EF3" w:rsidDel="007355D0">
          <w:rPr>
            <w:rFonts w:ascii="Times New Roman" w:hAnsi="Times New Roman"/>
            <w:szCs w:val="21"/>
          </w:rPr>
          <w:delText>后，观察相加后的波形。</w:delText>
        </w:r>
      </w:del>
    </w:p>
    <w:p w14:paraId="5C4F0DCB" w14:textId="27C884B6" w:rsidR="00E07D3C" w:rsidRPr="002C2EF3" w:rsidDel="007355D0" w:rsidRDefault="00E07D3C">
      <w:pPr>
        <w:spacing w:line="360" w:lineRule="auto"/>
        <w:ind w:left="420"/>
        <w:rPr>
          <w:del w:id="395" w:author="张海龙" w:date="2023-09-09T21:03:00Z"/>
          <w:rFonts w:ascii="Times New Roman" w:hAnsi="Times New Roman"/>
          <w:b/>
          <w:szCs w:val="21"/>
        </w:rPr>
        <w:pPrChange w:id="396" w:author="张海龙" w:date="2023-09-09T21:03:00Z">
          <w:pPr>
            <w:adjustRightInd w:val="0"/>
            <w:snapToGrid w:val="0"/>
            <w:spacing w:line="360" w:lineRule="auto"/>
            <w:ind w:right="-6" w:firstLineChars="198" w:firstLine="417"/>
          </w:pPr>
        </w:pPrChange>
      </w:pPr>
      <w:del w:id="397" w:author="张海龙" w:date="2023-09-09T21:03:00Z">
        <w:r w:rsidRPr="002C2EF3" w:rsidDel="007355D0">
          <w:rPr>
            <w:rFonts w:ascii="Times New Roman" w:hAnsi="Times New Roman"/>
            <w:b/>
            <w:szCs w:val="21"/>
          </w:rPr>
          <w:delText xml:space="preserve">4. </w:delText>
        </w:r>
        <w:r w:rsidRPr="002C2EF3" w:rsidDel="007355D0">
          <w:rPr>
            <w:rFonts w:ascii="Times New Roman" w:hAnsi="Times New Roman"/>
            <w:b/>
            <w:szCs w:val="21"/>
          </w:rPr>
          <w:delText>观测李萨如图形</w:delText>
        </w:r>
      </w:del>
    </w:p>
    <w:p w14:paraId="5FD10CE5" w14:textId="0AE251F3" w:rsidR="00E07D3C" w:rsidDel="007355D0" w:rsidRDefault="00FF6240">
      <w:pPr>
        <w:spacing w:line="360" w:lineRule="auto"/>
        <w:ind w:left="420"/>
        <w:rPr>
          <w:del w:id="398" w:author="张海龙" w:date="2023-09-09T21:03:00Z"/>
          <w:rFonts w:ascii="Times New Roman" w:hAnsi="Times New Roman"/>
          <w:szCs w:val="21"/>
        </w:rPr>
        <w:pPrChange w:id="399" w:author="张海龙" w:date="2023-09-09T21:03:00Z">
          <w:pPr>
            <w:adjustRightInd w:val="0"/>
            <w:snapToGrid w:val="0"/>
            <w:spacing w:line="360" w:lineRule="auto"/>
            <w:ind w:right="-6" w:firstLineChars="198" w:firstLine="416"/>
          </w:pPr>
        </w:pPrChange>
      </w:pPr>
      <w:del w:id="400" w:author="张海龙" w:date="2023-09-09T21:03:00Z">
        <w:r w:rsidDel="007355D0">
          <w:rPr>
            <w:rFonts w:ascii="Times New Roman" w:hAnsi="Times New Roman" w:hint="eastAsia"/>
            <w:szCs w:val="21"/>
          </w:rPr>
          <w:delText>切换至</w:delText>
        </w:r>
        <w:r w:rsidR="00E07D3C" w:rsidRPr="002C2EF3" w:rsidDel="007355D0">
          <w:rPr>
            <w:rFonts w:ascii="Times New Roman" w:hAnsi="Times New Roman"/>
            <w:szCs w:val="21"/>
          </w:rPr>
          <w:delText>示波器的</w:delText>
        </w:r>
        <w:r w:rsidR="00E07D3C" w:rsidRPr="002C2EF3" w:rsidDel="007355D0">
          <w:rPr>
            <w:rFonts w:ascii="Times New Roman" w:hAnsi="Times New Roman"/>
            <w:szCs w:val="21"/>
          </w:rPr>
          <w:delText>X-Y</w:delText>
        </w:r>
        <w:r w:rsidR="00E07D3C" w:rsidRPr="002C2EF3" w:rsidDel="007355D0">
          <w:rPr>
            <w:rFonts w:ascii="Times New Roman" w:hAnsi="Times New Roman"/>
            <w:szCs w:val="21"/>
          </w:rPr>
          <w:delText>模式（</w:delText>
        </w:r>
        <w:r w:rsidR="00E07D3C" w:rsidRPr="002C2EF3" w:rsidDel="007355D0">
          <w:rPr>
            <w:rFonts w:ascii="Times New Roman" w:hAnsi="Times New Roman"/>
            <w:szCs w:val="21"/>
          </w:rPr>
          <w:delText>“HORIZONTAL”</w:delText>
        </w:r>
        <w:r w:rsidR="00E07D3C" w:rsidRPr="002C2EF3" w:rsidDel="007355D0">
          <w:rPr>
            <w:rFonts w:ascii="Times New Roman" w:hAnsi="Times New Roman"/>
            <w:szCs w:val="21"/>
          </w:rPr>
          <w:delText>区域，</w:delText>
        </w:r>
        <w:r w:rsidR="00E07D3C" w:rsidRPr="002C2EF3" w:rsidDel="007355D0">
          <w:rPr>
            <w:rFonts w:ascii="Times New Roman" w:hAnsi="Times New Roman"/>
            <w:szCs w:val="21"/>
          </w:rPr>
          <w:delText>“Menu”</w:delText>
        </w:r>
        <w:r w:rsidR="00E07D3C" w:rsidRPr="002C2EF3" w:rsidDel="007355D0">
          <w:rPr>
            <w:rFonts w:ascii="Times New Roman" w:hAnsi="Times New Roman"/>
            <w:szCs w:val="21"/>
          </w:rPr>
          <w:delText>按键，</w:delText>
        </w:r>
        <w:r w:rsidR="00E07D3C" w:rsidRPr="002C2EF3" w:rsidDel="007355D0">
          <w:rPr>
            <w:rFonts w:ascii="Times New Roman" w:hAnsi="Times New Roman"/>
            <w:szCs w:val="21"/>
          </w:rPr>
          <w:delText>“</w:delText>
        </w:r>
        <w:r w:rsidR="00E07D3C" w:rsidRPr="002C2EF3" w:rsidDel="007355D0">
          <w:rPr>
            <w:rFonts w:ascii="Times New Roman" w:hAnsi="Times New Roman"/>
            <w:szCs w:val="21"/>
          </w:rPr>
          <w:delText>时基</w:delText>
        </w:r>
        <w:r w:rsidR="00E07D3C" w:rsidRPr="002C2EF3" w:rsidDel="007355D0">
          <w:rPr>
            <w:rFonts w:ascii="Times New Roman" w:hAnsi="Times New Roman"/>
            <w:szCs w:val="21"/>
          </w:rPr>
          <w:delText>”</w:delText>
        </w:r>
        <w:r w:rsidR="00E07D3C" w:rsidRPr="002C2EF3" w:rsidDel="007355D0">
          <w:rPr>
            <w:rFonts w:ascii="Times New Roman" w:hAnsi="Times New Roman"/>
            <w:szCs w:val="21"/>
          </w:rPr>
          <w:delText>），示波器</w:delText>
        </w:r>
        <w:r w:rsidR="00E07D3C" w:rsidRPr="002C2EF3" w:rsidDel="007355D0">
          <w:rPr>
            <w:rFonts w:ascii="Times New Roman" w:hAnsi="Times New Roman"/>
            <w:szCs w:val="21"/>
          </w:rPr>
          <w:delText>CH1</w:delText>
        </w:r>
        <w:r w:rsidR="00E07D3C" w:rsidRPr="002C2EF3" w:rsidDel="007355D0">
          <w:rPr>
            <w:rFonts w:ascii="Times New Roman" w:hAnsi="Times New Roman"/>
            <w:szCs w:val="21"/>
          </w:rPr>
          <w:delText>和</w:delText>
        </w:r>
        <w:r w:rsidR="00E07D3C" w:rsidRPr="002C2EF3" w:rsidDel="007355D0">
          <w:rPr>
            <w:rFonts w:ascii="Times New Roman" w:hAnsi="Times New Roman"/>
            <w:szCs w:val="21"/>
          </w:rPr>
          <w:delText>CH2</w:delText>
        </w:r>
        <w:r w:rsidR="00E07D3C" w:rsidRPr="002C2EF3" w:rsidDel="007355D0">
          <w:rPr>
            <w:rFonts w:ascii="Times New Roman" w:hAnsi="Times New Roman"/>
            <w:szCs w:val="21"/>
          </w:rPr>
          <w:delText>通道中分别接入</w:delText>
        </w:r>
        <w:r w:rsidR="00E07D3C" w:rsidRPr="002C2EF3" w:rsidDel="007355D0">
          <w:rPr>
            <w:rFonts w:ascii="Times New Roman" w:hAnsi="Times New Roman"/>
            <w:szCs w:val="21"/>
          </w:rPr>
          <w:delText>V</w:delText>
        </w:r>
        <w:r w:rsidR="00E07D3C" w:rsidRPr="002C2EF3" w:rsidDel="007355D0">
          <w:rPr>
            <w:rFonts w:ascii="Times New Roman" w:hAnsi="Times New Roman"/>
            <w:szCs w:val="21"/>
            <w:vertAlign w:val="subscript"/>
          </w:rPr>
          <w:delText>PP</w:delText>
        </w:r>
        <w:r w:rsidR="00E07D3C" w:rsidRPr="002C2EF3" w:rsidDel="007355D0">
          <w:rPr>
            <w:rFonts w:ascii="Times New Roman" w:hAnsi="Times New Roman"/>
            <w:szCs w:val="21"/>
          </w:rPr>
          <w:delText>=5 V</w:delText>
        </w:r>
        <w:r w:rsidR="00E07D3C" w:rsidRPr="002C2EF3" w:rsidDel="007355D0">
          <w:rPr>
            <w:rFonts w:ascii="Times New Roman" w:hAnsi="Times New Roman"/>
            <w:szCs w:val="21"/>
          </w:rPr>
          <w:delText>，频率分别为（</w:delText>
        </w:r>
        <w:r w:rsidR="00E07D3C" w:rsidRPr="002C2EF3" w:rsidDel="007355D0">
          <w:rPr>
            <w:rFonts w:ascii="Times New Roman" w:hAnsi="Times New Roman"/>
            <w:szCs w:val="21"/>
          </w:rPr>
          <w:delText>1 KHz</w:delText>
        </w:r>
        <w:r w:rsidR="00E07D3C" w:rsidRPr="002C2EF3" w:rsidDel="007355D0">
          <w:rPr>
            <w:rFonts w:ascii="Times New Roman" w:hAnsi="Times New Roman"/>
            <w:szCs w:val="21"/>
          </w:rPr>
          <w:delText>，</w:delText>
        </w:r>
        <w:r w:rsidR="00E07D3C" w:rsidRPr="002C2EF3" w:rsidDel="007355D0">
          <w:rPr>
            <w:rFonts w:ascii="Times New Roman" w:hAnsi="Times New Roman"/>
            <w:szCs w:val="21"/>
          </w:rPr>
          <w:delText xml:space="preserve"> 1 KHz</w:delText>
        </w:r>
        <w:r w:rsidR="00E07D3C" w:rsidRPr="002C2EF3" w:rsidDel="007355D0">
          <w:rPr>
            <w:rFonts w:ascii="Times New Roman" w:hAnsi="Times New Roman"/>
            <w:szCs w:val="21"/>
          </w:rPr>
          <w:delText>）、（</w:delText>
        </w:r>
        <w:r w:rsidR="00E07D3C" w:rsidRPr="002C2EF3" w:rsidDel="007355D0">
          <w:rPr>
            <w:rFonts w:ascii="Times New Roman" w:hAnsi="Times New Roman"/>
            <w:szCs w:val="21"/>
          </w:rPr>
          <w:delText>1 KHz</w:delText>
        </w:r>
        <w:r w:rsidR="00E07D3C" w:rsidRPr="002C2EF3" w:rsidDel="007355D0">
          <w:rPr>
            <w:rFonts w:ascii="Times New Roman" w:hAnsi="Times New Roman"/>
            <w:szCs w:val="21"/>
          </w:rPr>
          <w:delText>，</w:delText>
        </w:r>
        <w:r w:rsidR="00E07D3C" w:rsidRPr="002C2EF3" w:rsidDel="007355D0">
          <w:rPr>
            <w:rFonts w:ascii="Times New Roman" w:hAnsi="Times New Roman"/>
            <w:szCs w:val="21"/>
          </w:rPr>
          <w:delText xml:space="preserve"> 2 KHz</w:delText>
        </w:r>
        <w:r w:rsidR="00E07D3C" w:rsidRPr="002C2EF3" w:rsidDel="007355D0">
          <w:rPr>
            <w:rFonts w:ascii="Times New Roman" w:hAnsi="Times New Roman"/>
            <w:szCs w:val="21"/>
          </w:rPr>
          <w:delText>）、（</w:delText>
        </w:r>
        <w:r w:rsidR="00E07D3C" w:rsidRPr="002C2EF3" w:rsidDel="007355D0">
          <w:rPr>
            <w:rFonts w:ascii="Times New Roman" w:hAnsi="Times New Roman"/>
            <w:szCs w:val="21"/>
          </w:rPr>
          <w:delText>1 KHz</w:delText>
        </w:r>
        <w:r w:rsidR="00E07D3C" w:rsidRPr="002C2EF3" w:rsidDel="007355D0">
          <w:rPr>
            <w:rFonts w:ascii="Times New Roman" w:hAnsi="Times New Roman"/>
            <w:szCs w:val="21"/>
          </w:rPr>
          <w:delText>，</w:delText>
        </w:r>
        <w:r w:rsidR="00E07D3C" w:rsidRPr="002C2EF3" w:rsidDel="007355D0">
          <w:rPr>
            <w:rFonts w:ascii="Times New Roman" w:hAnsi="Times New Roman"/>
            <w:szCs w:val="21"/>
          </w:rPr>
          <w:delText xml:space="preserve"> 3 KHz</w:delText>
        </w:r>
        <w:r w:rsidR="00E07D3C" w:rsidRPr="002C2EF3" w:rsidDel="007355D0">
          <w:rPr>
            <w:rFonts w:ascii="Times New Roman" w:hAnsi="Times New Roman"/>
            <w:szCs w:val="21"/>
          </w:rPr>
          <w:delText>）、（</w:delText>
        </w:r>
        <w:r w:rsidR="00E07D3C" w:rsidRPr="002C2EF3" w:rsidDel="007355D0">
          <w:rPr>
            <w:rFonts w:ascii="Times New Roman" w:hAnsi="Times New Roman"/>
            <w:szCs w:val="21"/>
          </w:rPr>
          <w:delText>2 KHz</w:delText>
        </w:r>
        <w:r w:rsidR="00E07D3C" w:rsidRPr="002C2EF3" w:rsidDel="007355D0">
          <w:rPr>
            <w:rFonts w:ascii="Times New Roman" w:hAnsi="Times New Roman"/>
            <w:szCs w:val="21"/>
          </w:rPr>
          <w:delText>，</w:delText>
        </w:r>
        <w:r w:rsidR="00E07D3C" w:rsidRPr="002C2EF3" w:rsidDel="007355D0">
          <w:rPr>
            <w:rFonts w:ascii="Times New Roman" w:hAnsi="Times New Roman"/>
            <w:szCs w:val="21"/>
          </w:rPr>
          <w:delText xml:space="preserve"> 3 KHz</w:delText>
        </w:r>
        <w:r w:rsidR="00E07D3C" w:rsidRPr="002C2EF3" w:rsidDel="007355D0">
          <w:rPr>
            <w:rFonts w:ascii="Times New Roman" w:hAnsi="Times New Roman"/>
            <w:szCs w:val="21"/>
          </w:rPr>
          <w:delText>）的信号，观察李萨如图形。改变</w:delText>
        </w:r>
        <w:r w:rsidR="00E07D3C" w:rsidRPr="002C2EF3" w:rsidDel="007355D0">
          <w:rPr>
            <w:rFonts w:ascii="Times New Roman" w:hAnsi="Times New Roman"/>
            <w:szCs w:val="21"/>
          </w:rPr>
          <w:delText>CH2</w:delText>
        </w:r>
        <w:r w:rsidR="00E07D3C" w:rsidRPr="002C2EF3" w:rsidDel="007355D0">
          <w:rPr>
            <w:rFonts w:ascii="Times New Roman" w:hAnsi="Times New Roman"/>
            <w:szCs w:val="21"/>
          </w:rPr>
          <w:delText>的相位，观察图形的变化。画出（</w:delText>
        </w:r>
        <w:r w:rsidR="00E07D3C" w:rsidRPr="002C2EF3" w:rsidDel="007355D0">
          <w:rPr>
            <w:rFonts w:ascii="Times New Roman" w:hAnsi="Times New Roman"/>
            <w:szCs w:val="21"/>
          </w:rPr>
          <w:delText>CH1</w:delText>
        </w:r>
        <w:r w:rsidR="00E07D3C" w:rsidRPr="002C2EF3" w:rsidDel="007355D0">
          <w:rPr>
            <w:rFonts w:ascii="Times New Roman" w:hAnsi="Times New Roman"/>
            <w:szCs w:val="21"/>
          </w:rPr>
          <w:delText>，</w:delText>
        </w:r>
        <w:r w:rsidR="00E07D3C" w:rsidRPr="002C2EF3" w:rsidDel="007355D0">
          <w:rPr>
            <w:rFonts w:ascii="Times New Roman" w:hAnsi="Times New Roman"/>
            <w:szCs w:val="21"/>
          </w:rPr>
          <w:delText>CH2</w:delText>
        </w:r>
        <w:r w:rsidR="00E07D3C" w:rsidRPr="002C2EF3" w:rsidDel="007355D0">
          <w:rPr>
            <w:rFonts w:ascii="Times New Roman" w:hAnsi="Times New Roman"/>
            <w:szCs w:val="21"/>
          </w:rPr>
          <w:delText>）频率分别为（</w:delText>
        </w:r>
        <w:r w:rsidR="00E07D3C" w:rsidRPr="002C2EF3" w:rsidDel="007355D0">
          <w:rPr>
            <w:rFonts w:ascii="Times New Roman" w:hAnsi="Times New Roman"/>
            <w:szCs w:val="21"/>
          </w:rPr>
          <w:delText>1 KHz</w:delText>
        </w:r>
        <w:r w:rsidR="00E07D3C" w:rsidRPr="002C2EF3" w:rsidDel="007355D0">
          <w:rPr>
            <w:rFonts w:ascii="Times New Roman" w:hAnsi="Times New Roman"/>
            <w:szCs w:val="21"/>
          </w:rPr>
          <w:delText>，</w:delText>
        </w:r>
        <w:r w:rsidR="00E07D3C" w:rsidRPr="002C2EF3" w:rsidDel="007355D0">
          <w:rPr>
            <w:rFonts w:ascii="Times New Roman" w:hAnsi="Times New Roman"/>
            <w:szCs w:val="21"/>
          </w:rPr>
          <w:delText xml:space="preserve"> 4 KHz</w:delText>
        </w:r>
        <w:r w:rsidR="00E07D3C" w:rsidRPr="002C2EF3" w:rsidDel="007355D0">
          <w:rPr>
            <w:rFonts w:ascii="Times New Roman" w:hAnsi="Times New Roman"/>
            <w:szCs w:val="21"/>
          </w:rPr>
          <w:delText>）、（</w:delText>
        </w:r>
        <w:r w:rsidR="00E07D3C" w:rsidRPr="002C2EF3" w:rsidDel="007355D0">
          <w:rPr>
            <w:rFonts w:ascii="Times New Roman" w:hAnsi="Times New Roman"/>
            <w:szCs w:val="21"/>
          </w:rPr>
          <w:delText>2 KHz</w:delText>
        </w:r>
        <w:r w:rsidR="00E07D3C" w:rsidRPr="002C2EF3" w:rsidDel="007355D0">
          <w:rPr>
            <w:rFonts w:ascii="Times New Roman" w:hAnsi="Times New Roman"/>
            <w:szCs w:val="21"/>
          </w:rPr>
          <w:delText>，</w:delText>
        </w:r>
        <w:r w:rsidR="00E07D3C" w:rsidRPr="002C2EF3" w:rsidDel="007355D0">
          <w:rPr>
            <w:rFonts w:ascii="Times New Roman" w:hAnsi="Times New Roman"/>
            <w:szCs w:val="21"/>
          </w:rPr>
          <w:delText xml:space="preserve"> 5 KHz</w:delText>
        </w:r>
        <w:r w:rsidR="00E07D3C" w:rsidRPr="002C2EF3" w:rsidDel="007355D0">
          <w:rPr>
            <w:rFonts w:ascii="Times New Roman" w:hAnsi="Times New Roman"/>
            <w:szCs w:val="21"/>
          </w:rPr>
          <w:delText>）的李萨如图形。</w:delText>
        </w:r>
      </w:del>
    </w:p>
    <w:p w14:paraId="6B6A371F" w14:textId="0404AF2F" w:rsidR="003E5684" w:rsidDel="007355D0" w:rsidRDefault="003E5684">
      <w:pPr>
        <w:spacing w:line="360" w:lineRule="auto"/>
        <w:ind w:left="420"/>
        <w:rPr>
          <w:del w:id="401" w:author="张海龙" w:date="2023-09-09T21:03:00Z"/>
          <w:rFonts w:ascii="Times New Roman" w:hAnsi="Times New Roman"/>
          <w:b/>
          <w:szCs w:val="21"/>
        </w:rPr>
        <w:pPrChange w:id="402" w:author="张海龙" w:date="2023-09-09T21:03:00Z">
          <w:pPr>
            <w:spacing w:line="360" w:lineRule="auto"/>
            <w:ind w:firstLineChars="200" w:firstLine="422"/>
          </w:pPr>
        </w:pPrChange>
      </w:pPr>
      <w:del w:id="403" w:author="张海龙" w:date="2023-09-09T21:03:00Z">
        <w:r w:rsidRPr="003F2AB4" w:rsidDel="007355D0">
          <w:rPr>
            <w:rFonts w:ascii="Times New Roman" w:hAnsi="Times New Roman"/>
            <w:b/>
            <w:szCs w:val="21"/>
          </w:rPr>
          <w:delText xml:space="preserve">5. </w:delText>
        </w:r>
        <w:r w:rsidRPr="003F2AB4" w:rsidDel="007355D0">
          <w:rPr>
            <w:rFonts w:ascii="Times New Roman" w:hAnsi="Times New Roman" w:hint="eastAsia"/>
            <w:b/>
            <w:szCs w:val="21"/>
          </w:rPr>
          <w:delText>练习</w:delText>
        </w:r>
        <w:r w:rsidRPr="003F2AB4" w:rsidDel="007355D0">
          <w:rPr>
            <w:rFonts w:ascii="Times New Roman" w:hAnsi="Times New Roman"/>
            <w:b/>
            <w:szCs w:val="21"/>
          </w:rPr>
          <w:delText>Roll</w:delText>
        </w:r>
        <w:r w:rsidRPr="003F2AB4" w:rsidDel="007355D0">
          <w:rPr>
            <w:rFonts w:ascii="Times New Roman" w:hAnsi="Times New Roman" w:hint="eastAsia"/>
            <w:b/>
            <w:szCs w:val="21"/>
          </w:rPr>
          <w:delText>模式。</w:delText>
        </w:r>
      </w:del>
    </w:p>
    <w:p w14:paraId="335C81B6" w14:textId="2C43871D" w:rsidR="003E5684" w:rsidRPr="002C2EF3" w:rsidDel="007355D0" w:rsidRDefault="003E5684">
      <w:pPr>
        <w:spacing w:line="360" w:lineRule="auto"/>
        <w:ind w:left="420"/>
        <w:rPr>
          <w:del w:id="404" w:author="张海龙" w:date="2023-09-09T21:03:00Z"/>
          <w:rFonts w:ascii="Times New Roman" w:hAnsi="Times New Roman"/>
          <w:szCs w:val="21"/>
        </w:rPr>
        <w:pPrChange w:id="405" w:author="张海龙" w:date="2023-09-09T21:03:00Z">
          <w:pPr>
            <w:spacing w:line="360" w:lineRule="auto"/>
            <w:ind w:firstLineChars="200" w:firstLine="420"/>
          </w:pPr>
        </w:pPrChange>
      </w:pPr>
      <w:del w:id="406" w:author="张海龙" w:date="2023-09-09T21:03:00Z">
        <w:r w:rsidDel="007355D0">
          <w:rPr>
            <w:rFonts w:ascii="Times New Roman" w:hAnsi="Times New Roman" w:hint="eastAsia"/>
            <w:szCs w:val="21"/>
          </w:rPr>
          <w:delText>用信号发生器产生一个</w:delText>
        </w:r>
        <w:r w:rsidDel="007355D0">
          <w:rPr>
            <w:rFonts w:ascii="Times New Roman" w:hAnsi="Times New Roman"/>
            <w:szCs w:val="21"/>
          </w:rPr>
          <w:delText>以内的低频信号（如</w:delText>
        </w:r>
        <w:r w:rsidDel="007355D0">
          <w:rPr>
            <w:rFonts w:ascii="Times New Roman" w:hAnsi="Times New Roman" w:hint="eastAsia"/>
            <w:szCs w:val="21"/>
          </w:rPr>
          <w:delText>5</w:delText>
        </w:r>
        <w:r w:rsidDel="007355D0">
          <w:rPr>
            <w:rFonts w:ascii="Times New Roman" w:hAnsi="Times New Roman"/>
            <w:szCs w:val="21"/>
          </w:rPr>
          <w:delText>0Hz</w:delText>
        </w:r>
        <w:r w:rsidDel="007355D0">
          <w:rPr>
            <w:rFonts w:ascii="Times New Roman" w:hAnsi="Times New Roman"/>
            <w:szCs w:val="21"/>
          </w:rPr>
          <w:delText>），调节好示波器参数后切换至</w:delText>
        </w:r>
        <w:r w:rsidDel="007355D0">
          <w:rPr>
            <w:rFonts w:ascii="Times New Roman" w:hAnsi="Times New Roman"/>
            <w:szCs w:val="21"/>
          </w:rPr>
          <w:delText>Roll</w:delText>
        </w:r>
        <w:r w:rsidDel="007355D0">
          <w:rPr>
            <w:rFonts w:ascii="Times New Roman" w:hAnsi="Times New Roman"/>
            <w:szCs w:val="21"/>
          </w:rPr>
          <w:delText>模式，调节产生信号的幅度，并观察示波器显示。</w:delText>
        </w:r>
      </w:del>
    </w:p>
    <w:p w14:paraId="781AB346" w14:textId="35A32C71" w:rsidR="003E5684" w:rsidRPr="003E5684" w:rsidDel="007355D0" w:rsidRDefault="003E5684">
      <w:pPr>
        <w:spacing w:line="360" w:lineRule="auto"/>
        <w:ind w:left="420"/>
        <w:rPr>
          <w:del w:id="407" w:author="张海龙" w:date="2023-09-09T21:03:00Z"/>
          <w:rFonts w:ascii="Times New Roman" w:hAnsi="Times New Roman"/>
          <w:szCs w:val="21"/>
        </w:rPr>
        <w:pPrChange w:id="408" w:author="张海龙" w:date="2023-09-09T21:03:00Z">
          <w:pPr>
            <w:adjustRightInd w:val="0"/>
            <w:snapToGrid w:val="0"/>
            <w:spacing w:line="360" w:lineRule="auto"/>
            <w:ind w:right="-6" w:firstLineChars="198" w:firstLine="416"/>
          </w:pPr>
        </w:pPrChange>
      </w:pPr>
    </w:p>
    <w:p w14:paraId="71E89976" w14:textId="1A4CE8AF" w:rsidR="00E07D3C" w:rsidRPr="00BE37D6" w:rsidDel="007355D0" w:rsidRDefault="003E5684">
      <w:pPr>
        <w:spacing w:line="360" w:lineRule="auto"/>
        <w:ind w:left="420"/>
        <w:rPr>
          <w:del w:id="409" w:author="张海龙" w:date="2023-09-09T21:03:00Z"/>
          <w:rFonts w:ascii="Times New Roman" w:hAnsi="Times New Roman"/>
          <w:b/>
          <w:szCs w:val="21"/>
        </w:rPr>
        <w:pPrChange w:id="410" w:author="张海龙" w:date="2023-09-09T21:03:00Z">
          <w:pPr>
            <w:adjustRightInd w:val="0"/>
            <w:snapToGrid w:val="0"/>
            <w:spacing w:line="360" w:lineRule="auto"/>
            <w:ind w:right="-6" w:firstLineChars="198" w:firstLine="417"/>
          </w:pPr>
        </w:pPrChange>
      </w:pPr>
      <w:del w:id="411" w:author="张海龙" w:date="2023-09-09T21:03:00Z">
        <w:r w:rsidDel="007355D0">
          <w:rPr>
            <w:rFonts w:ascii="Times New Roman" w:hAnsi="Times New Roman"/>
            <w:b/>
            <w:szCs w:val="21"/>
          </w:rPr>
          <w:delText>6</w:delText>
        </w:r>
        <w:r w:rsidR="00E07D3C" w:rsidRPr="00BE37D6" w:rsidDel="007355D0">
          <w:rPr>
            <w:rFonts w:ascii="Times New Roman" w:hAnsi="Times New Roman" w:hint="eastAsia"/>
            <w:b/>
            <w:szCs w:val="21"/>
          </w:rPr>
          <w:delText xml:space="preserve">. </w:delText>
        </w:r>
        <w:r w:rsidR="00E07D3C" w:rsidRPr="00BE37D6" w:rsidDel="007355D0">
          <w:rPr>
            <w:rFonts w:ascii="Times New Roman" w:hAnsi="Times New Roman"/>
            <w:b/>
            <w:szCs w:val="21"/>
          </w:rPr>
          <w:delText>信号发生器与示波器的阻抗设置</w:delText>
        </w:r>
      </w:del>
    </w:p>
    <w:p w14:paraId="03542FC5" w14:textId="7AFEB346" w:rsidR="00E07D3C" w:rsidDel="007355D0" w:rsidRDefault="00E07D3C">
      <w:pPr>
        <w:spacing w:line="360" w:lineRule="auto"/>
        <w:ind w:left="420"/>
        <w:rPr>
          <w:del w:id="412" w:author="张海龙" w:date="2023-09-09T21:03:00Z"/>
          <w:rFonts w:ascii="Times New Roman" w:hAnsi="Times New Roman"/>
          <w:szCs w:val="21"/>
        </w:rPr>
        <w:pPrChange w:id="413" w:author="张海龙" w:date="2023-09-09T21:03:00Z">
          <w:pPr>
            <w:adjustRightInd w:val="0"/>
            <w:snapToGrid w:val="0"/>
            <w:spacing w:line="360" w:lineRule="auto"/>
            <w:ind w:right="-6" w:firstLineChars="198" w:firstLine="416"/>
          </w:pPr>
        </w:pPrChange>
      </w:pPr>
      <w:del w:id="414" w:author="张海龙" w:date="2023-09-09T21:03:00Z">
        <w:r w:rsidRPr="00BE37D6" w:rsidDel="007355D0">
          <w:rPr>
            <w:rFonts w:ascii="Times New Roman" w:hAnsi="Times New Roman"/>
            <w:szCs w:val="21"/>
          </w:rPr>
          <w:delText>改变信号发生器与示波器的阻抗，</w:delText>
        </w:r>
        <w:r w:rsidRPr="00BE37D6" w:rsidDel="007355D0">
          <w:rPr>
            <w:rFonts w:ascii="Times New Roman" w:hAnsi="Times New Roman"/>
            <w:szCs w:val="21"/>
          </w:rPr>
          <w:delText>50 Ω</w:delText>
        </w:r>
        <w:r w:rsidRPr="00BE37D6" w:rsidDel="007355D0">
          <w:rPr>
            <w:rFonts w:ascii="Times New Roman" w:hAnsi="Times New Roman"/>
            <w:szCs w:val="21"/>
          </w:rPr>
          <w:delText>和高阻（或</w:delText>
        </w:r>
        <w:r w:rsidRPr="00BE37D6" w:rsidDel="007355D0">
          <w:rPr>
            <w:rFonts w:ascii="Times New Roman" w:hAnsi="Times New Roman"/>
            <w:szCs w:val="21"/>
          </w:rPr>
          <w:delText>1 MΩ</w:delText>
        </w:r>
        <w:r w:rsidRPr="00BE37D6" w:rsidDel="007355D0">
          <w:rPr>
            <w:rFonts w:ascii="Times New Roman" w:hAnsi="Times New Roman"/>
            <w:szCs w:val="21"/>
          </w:rPr>
          <w:delText>），观察在各种阻抗组合下，示波器显示的幅值与信号发生器中设置的幅值是否相同。</w:delText>
        </w:r>
        <w:r w:rsidR="003F6C7A" w:rsidDel="007355D0">
          <w:rPr>
            <w:rFonts w:ascii="Times New Roman" w:hAnsi="Times New Roman" w:hint="eastAsia"/>
            <w:szCs w:val="21"/>
          </w:rPr>
          <w:delText>（如本组所采用装置不支持阻抗调节功能，可</w:delText>
        </w:r>
        <w:r w:rsidR="007F3517" w:rsidDel="007355D0">
          <w:rPr>
            <w:rFonts w:ascii="Times New Roman" w:hAnsi="Times New Roman" w:hint="eastAsia"/>
            <w:szCs w:val="21"/>
          </w:rPr>
          <w:delText>与</w:delText>
        </w:r>
        <w:r w:rsidR="003F6C7A" w:rsidDel="007355D0">
          <w:rPr>
            <w:rFonts w:ascii="Times New Roman" w:hAnsi="Times New Roman" w:hint="eastAsia"/>
            <w:szCs w:val="21"/>
          </w:rPr>
          <w:delText>其他组</w:delText>
        </w:r>
        <w:r w:rsidR="007F3517" w:rsidDel="007355D0">
          <w:rPr>
            <w:rFonts w:ascii="Times New Roman" w:hAnsi="Times New Roman" w:hint="eastAsia"/>
            <w:szCs w:val="21"/>
          </w:rPr>
          <w:delText>合作</w:delText>
        </w:r>
        <w:r w:rsidR="003F6C7A" w:rsidDel="007355D0">
          <w:rPr>
            <w:rFonts w:ascii="Times New Roman" w:hAnsi="Times New Roman" w:hint="eastAsia"/>
            <w:szCs w:val="21"/>
          </w:rPr>
          <w:delText>）</w:delText>
        </w:r>
      </w:del>
    </w:p>
    <w:p w14:paraId="1860174D" w14:textId="18308323" w:rsidR="00794EE9" w:rsidRPr="002C2EF3" w:rsidDel="007355D0" w:rsidRDefault="00794EE9">
      <w:pPr>
        <w:spacing w:line="360" w:lineRule="auto"/>
        <w:ind w:left="420"/>
        <w:rPr>
          <w:del w:id="415" w:author="张海龙" w:date="2023-09-09T21:03:00Z"/>
          <w:rFonts w:ascii="Times New Roman" w:hAnsi="Times New Roman"/>
          <w:szCs w:val="21"/>
        </w:rPr>
        <w:pPrChange w:id="416" w:author="张海龙" w:date="2023-09-09T21:03:00Z">
          <w:pPr>
            <w:adjustRightInd w:val="0"/>
            <w:snapToGrid w:val="0"/>
            <w:spacing w:line="360" w:lineRule="auto"/>
            <w:ind w:right="-6" w:firstLineChars="198" w:firstLine="416"/>
          </w:pPr>
        </w:pPrChange>
      </w:pPr>
    </w:p>
    <w:p w14:paraId="4FB93B42" w14:textId="794941C6" w:rsidR="00E07D3C" w:rsidRPr="002C2EF3" w:rsidDel="007355D0" w:rsidRDefault="003E5684">
      <w:pPr>
        <w:spacing w:line="360" w:lineRule="auto"/>
        <w:ind w:left="420"/>
        <w:rPr>
          <w:del w:id="417" w:author="张海龙" w:date="2023-09-09T21:03:00Z"/>
          <w:rFonts w:ascii="Times New Roman" w:hAnsi="Times New Roman"/>
          <w:b/>
          <w:szCs w:val="21"/>
        </w:rPr>
        <w:pPrChange w:id="418" w:author="张海龙" w:date="2023-09-09T21:03:00Z">
          <w:pPr>
            <w:adjustRightInd w:val="0"/>
            <w:snapToGrid w:val="0"/>
            <w:spacing w:line="360" w:lineRule="auto"/>
            <w:ind w:right="-6" w:firstLineChars="198" w:firstLine="417"/>
          </w:pPr>
        </w:pPrChange>
      </w:pPr>
      <w:del w:id="419" w:author="张海龙" w:date="2023-09-09T21:03:00Z">
        <w:r w:rsidDel="007355D0">
          <w:rPr>
            <w:rFonts w:ascii="Times New Roman" w:hAnsi="Times New Roman"/>
            <w:b/>
            <w:szCs w:val="21"/>
          </w:rPr>
          <w:delText>7</w:delText>
        </w:r>
        <w:r w:rsidR="00E07D3C" w:rsidRPr="002C2EF3" w:rsidDel="007355D0">
          <w:rPr>
            <w:rFonts w:ascii="Times New Roman" w:hAnsi="Times New Roman"/>
            <w:b/>
            <w:szCs w:val="21"/>
          </w:rPr>
          <w:delText xml:space="preserve">. </w:delText>
        </w:r>
        <w:r w:rsidR="00E07D3C" w:rsidRPr="002C2EF3" w:rsidDel="007355D0">
          <w:rPr>
            <w:rFonts w:ascii="Times New Roman" w:hAnsi="Times New Roman"/>
            <w:b/>
            <w:szCs w:val="21"/>
          </w:rPr>
          <w:delText>探头的使用</w:delText>
        </w:r>
      </w:del>
    </w:p>
    <w:p w14:paraId="102330A4" w14:textId="1F44DBF6" w:rsidR="00E07D3C" w:rsidDel="007355D0" w:rsidRDefault="00FC2D0F">
      <w:pPr>
        <w:spacing w:line="360" w:lineRule="auto"/>
        <w:ind w:left="420"/>
        <w:rPr>
          <w:del w:id="420" w:author="张海龙" w:date="2023-09-09T21:03:00Z"/>
          <w:rFonts w:ascii="Times New Roman" w:hAnsi="Times New Roman"/>
          <w:szCs w:val="21"/>
        </w:rPr>
        <w:pPrChange w:id="421" w:author="张海龙" w:date="2023-09-09T21:03:00Z">
          <w:pPr>
            <w:adjustRightInd w:val="0"/>
            <w:snapToGrid w:val="0"/>
            <w:spacing w:line="360" w:lineRule="auto"/>
            <w:ind w:right="-6" w:firstLineChars="198" w:firstLine="416"/>
          </w:pPr>
        </w:pPrChange>
      </w:pPr>
      <w:del w:id="422" w:author="张海龙" w:date="2023-09-09T21:03:00Z">
        <w:r w:rsidRPr="002C2EF3" w:rsidDel="007355D0">
          <w:rPr>
            <w:rFonts w:ascii="Times New Roman" w:hAnsi="Times New Roman"/>
            <w:szCs w:val="21"/>
          </w:rPr>
          <w:delText>利用示波器的探头测量信号板上的正弦，三角波等信号。</w:delText>
        </w:r>
      </w:del>
    </w:p>
    <w:p w14:paraId="3CDE1C74" w14:textId="68D94138" w:rsidR="00A74385" w:rsidRPr="003F2AB4" w:rsidDel="007355D0" w:rsidRDefault="00FC2D0F">
      <w:pPr>
        <w:spacing w:line="360" w:lineRule="auto"/>
        <w:ind w:left="420"/>
        <w:rPr>
          <w:del w:id="423" w:author="张海龙" w:date="2023-09-09T21:03:00Z"/>
          <w:rFonts w:ascii="Times New Roman" w:hAnsi="Times New Roman"/>
          <w:szCs w:val="21"/>
        </w:rPr>
        <w:pPrChange w:id="424" w:author="张海龙" w:date="2023-09-09T21:03:00Z">
          <w:pPr>
            <w:pStyle w:val="a9"/>
            <w:numPr>
              <w:numId w:val="14"/>
            </w:numPr>
            <w:adjustRightInd w:val="0"/>
            <w:snapToGrid w:val="0"/>
            <w:spacing w:line="360" w:lineRule="auto"/>
            <w:ind w:left="1136" w:right="-6" w:firstLineChars="0" w:hanging="720"/>
          </w:pPr>
        </w:pPrChange>
      </w:pPr>
      <w:del w:id="425" w:author="张海龙" w:date="2023-09-09T21:03:00Z">
        <w:r w:rsidDel="007355D0">
          <w:rPr>
            <w:rFonts w:ascii="Times New Roman" w:hAnsi="Times New Roman" w:hint="eastAsia"/>
            <w:szCs w:val="21"/>
          </w:rPr>
          <w:delText>观察电容补偿</w:delText>
        </w:r>
        <w:r w:rsidR="00BD685A" w:rsidDel="007355D0">
          <w:rPr>
            <w:rFonts w:ascii="Times New Roman" w:hAnsi="Times New Roman" w:hint="eastAsia"/>
            <w:szCs w:val="21"/>
          </w:rPr>
          <w:delText>对</w:delText>
        </w:r>
        <w:r w:rsidDel="007355D0">
          <w:rPr>
            <w:rFonts w:ascii="Times New Roman" w:hAnsi="Times New Roman" w:hint="eastAsia"/>
            <w:szCs w:val="21"/>
          </w:rPr>
          <w:delText>波形</w:delText>
        </w:r>
        <w:r w:rsidR="00BD685A" w:rsidDel="007355D0">
          <w:rPr>
            <w:rFonts w:ascii="Times New Roman" w:hAnsi="Times New Roman" w:hint="eastAsia"/>
            <w:szCs w:val="21"/>
          </w:rPr>
          <w:delText>的影响</w:delText>
        </w:r>
        <w:r w:rsidDel="007355D0">
          <w:rPr>
            <w:rFonts w:ascii="Times New Roman" w:hAnsi="Times New Roman" w:hint="eastAsia"/>
            <w:szCs w:val="21"/>
          </w:rPr>
          <w:delText>。</w:delText>
        </w:r>
      </w:del>
    </w:p>
    <w:p w14:paraId="2C072A85" w14:textId="52324697" w:rsidR="00A74385" w:rsidDel="007355D0" w:rsidRDefault="00FC2D0F">
      <w:pPr>
        <w:spacing w:line="360" w:lineRule="auto"/>
        <w:ind w:left="420"/>
        <w:rPr>
          <w:del w:id="426" w:author="张海龙" w:date="2023-09-09T21:03:00Z"/>
          <w:rFonts w:ascii="Times New Roman" w:hAnsi="Times New Roman"/>
          <w:szCs w:val="21"/>
        </w:rPr>
        <w:pPrChange w:id="427" w:author="张海龙" w:date="2023-09-09T21:03:00Z">
          <w:pPr>
            <w:pStyle w:val="a9"/>
            <w:numPr>
              <w:numId w:val="14"/>
            </w:numPr>
            <w:adjustRightInd w:val="0"/>
            <w:snapToGrid w:val="0"/>
            <w:spacing w:line="360" w:lineRule="auto"/>
            <w:ind w:left="1136" w:right="-6" w:firstLineChars="0" w:hanging="720"/>
          </w:pPr>
        </w:pPrChange>
      </w:pPr>
      <w:del w:id="428" w:author="张海龙" w:date="2023-09-09T21:03:00Z">
        <w:r w:rsidRPr="002C2EF3" w:rsidDel="007355D0">
          <w:rPr>
            <w:rFonts w:ascii="Times New Roman" w:hAnsi="Times New Roman"/>
            <w:szCs w:val="21"/>
          </w:rPr>
          <w:delText>确认探头</w:delText>
        </w:r>
        <w:r w:rsidDel="007355D0">
          <w:rPr>
            <w:rFonts w:ascii="Times New Roman" w:hAnsi="Times New Roman" w:hint="eastAsia"/>
            <w:szCs w:val="21"/>
          </w:rPr>
          <w:delText>电容</w:delText>
        </w:r>
        <w:r w:rsidRPr="002C2EF3" w:rsidDel="007355D0">
          <w:rPr>
            <w:rFonts w:ascii="Times New Roman" w:hAnsi="Times New Roman"/>
            <w:szCs w:val="21"/>
          </w:rPr>
          <w:delText>补偿</w:delText>
        </w:r>
        <w:r w:rsidDel="007355D0">
          <w:rPr>
            <w:rFonts w:ascii="Times New Roman" w:hAnsi="Times New Roman" w:hint="eastAsia"/>
            <w:szCs w:val="21"/>
          </w:rPr>
          <w:delText>调节</w:delText>
        </w:r>
        <w:r w:rsidRPr="002C2EF3" w:rsidDel="007355D0">
          <w:rPr>
            <w:rFonts w:ascii="Times New Roman" w:hAnsi="Times New Roman"/>
            <w:szCs w:val="21"/>
          </w:rPr>
          <w:delText>正确。</w:delText>
        </w:r>
        <w:r w:rsidRPr="00502545" w:rsidDel="007355D0">
          <w:rPr>
            <w:rFonts w:ascii="Times New Roman" w:hAnsi="Times New Roman" w:hint="eastAsia"/>
            <w:szCs w:val="21"/>
          </w:rPr>
          <w:delText>选择合适的探头衰减比，并</w:delText>
        </w:r>
        <w:r w:rsidDel="007355D0">
          <w:rPr>
            <w:rFonts w:ascii="Times New Roman" w:hAnsi="Times New Roman" w:hint="eastAsia"/>
            <w:szCs w:val="21"/>
          </w:rPr>
          <w:delText>比较</w:delText>
        </w:r>
        <w:r w:rsidRPr="00502545" w:rsidDel="007355D0">
          <w:rPr>
            <w:rFonts w:ascii="Times New Roman" w:hAnsi="Times New Roman" w:hint="eastAsia"/>
            <w:szCs w:val="21"/>
          </w:rPr>
          <w:delText>示波器</w:delText>
        </w:r>
        <w:r w:rsidRPr="00502545" w:rsidDel="007355D0">
          <w:rPr>
            <w:rFonts w:ascii="Times New Roman" w:hAnsi="Times New Roman"/>
            <w:szCs w:val="21"/>
          </w:rPr>
          <w:delText>衰减系数</w:delText>
        </w:r>
        <w:r w:rsidRPr="00502545" w:rsidDel="007355D0">
          <w:rPr>
            <w:rFonts w:ascii="Times New Roman" w:hAnsi="Times New Roman" w:hint="eastAsia"/>
            <w:szCs w:val="21"/>
          </w:rPr>
          <w:delText>设置</w:delText>
        </w:r>
        <w:r w:rsidDel="007355D0">
          <w:rPr>
            <w:rFonts w:ascii="Times New Roman" w:hAnsi="Times New Roman" w:hint="eastAsia"/>
            <w:szCs w:val="21"/>
          </w:rPr>
          <w:delText>与探头设置</w:delText>
        </w:r>
        <w:r w:rsidRPr="00502545" w:rsidDel="007355D0">
          <w:rPr>
            <w:rFonts w:ascii="Times New Roman" w:hAnsi="Times New Roman" w:hint="eastAsia"/>
            <w:szCs w:val="21"/>
          </w:rPr>
          <w:delText>一致</w:delText>
        </w:r>
        <w:r w:rsidDel="007355D0">
          <w:rPr>
            <w:rFonts w:ascii="Times New Roman" w:hAnsi="Times New Roman" w:hint="eastAsia"/>
            <w:szCs w:val="21"/>
          </w:rPr>
          <w:delText>和不一致情况下的</w:delText>
        </w:r>
        <w:r w:rsidR="00BD685A" w:rsidDel="007355D0">
          <w:rPr>
            <w:rFonts w:ascii="Times New Roman" w:hAnsi="Times New Roman" w:hint="eastAsia"/>
            <w:szCs w:val="21"/>
          </w:rPr>
          <w:delText>显示幅值</w:delText>
        </w:r>
        <w:r w:rsidRPr="00502545" w:rsidDel="007355D0">
          <w:rPr>
            <w:rFonts w:ascii="Times New Roman" w:hAnsi="Times New Roman" w:hint="eastAsia"/>
            <w:szCs w:val="21"/>
          </w:rPr>
          <w:delText>。</w:delText>
        </w:r>
      </w:del>
    </w:p>
    <w:p w14:paraId="5A290E04" w14:textId="6AF90B76" w:rsidR="002E4679" w:rsidDel="007355D0" w:rsidRDefault="003E5684">
      <w:pPr>
        <w:spacing w:line="360" w:lineRule="auto"/>
        <w:ind w:left="420"/>
        <w:rPr>
          <w:del w:id="429" w:author="张海龙" w:date="2023-09-09T21:03:00Z"/>
          <w:rFonts w:ascii="Times New Roman" w:hAnsi="Times New Roman"/>
          <w:b/>
          <w:bCs/>
          <w:szCs w:val="21"/>
        </w:rPr>
        <w:pPrChange w:id="430" w:author="张海龙" w:date="2023-09-09T21:03:00Z">
          <w:pPr>
            <w:adjustRightInd w:val="0"/>
            <w:snapToGrid w:val="0"/>
            <w:spacing w:line="360" w:lineRule="auto"/>
            <w:ind w:left="416" w:right="-6"/>
          </w:pPr>
        </w:pPrChange>
      </w:pPr>
      <w:del w:id="431" w:author="张海龙" w:date="2023-09-09T21:03:00Z">
        <w:r w:rsidDel="007355D0">
          <w:rPr>
            <w:rFonts w:ascii="Times New Roman" w:hAnsi="Times New Roman"/>
            <w:b/>
            <w:bCs/>
            <w:szCs w:val="21"/>
          </w:rPr>
          <w:delText>8</w:delText>
        </w:r>
        <w:r w:rsidR="002C6752" w:rsidRPr="003F2AB4" w:rsidDel="007355D0">
          <w:rPr>
            <w:rFonts w:ascii="Times New Roman" w:hAnsi="Times New Roman"/>
            <w:b/>
            <w:bCs/>
            <w:szCs w:val="21"/>
          </w:rPr>
          <w:delText xml:space="preserve">. </w:delText>
        </w:r>
        <w:r w:rsidR="002E4679" w:rsidDel="007355D0">
          <w:rPr>
            <w:rFonts w:ascii="Times New Roman" w:hAnsi="Times New Roman"/>
            <w:b/>
            <w:bCs/>
            <w:szCs w:val="21"/>
          </w:rPr>
          <w:delText>观察电源的纹波</w:delText>
        </w:r>
      </w:del>
    </w:p>
    <w:p w14:paraId="7D80610F" w14:textId="680C2DE3" w:rsidR="002E4679" w:rsidRPr="003F2AB4" w:rsidDel="007355D0" w:rsidRDefault="002E4679">
      <w:pPr>
        <w:spacing w:line="360" w:lineRule="auto"/>
        <w:ind w:left="420"/>
        <w:rPr>
          <w:del w:id="432" w:author="张海龙" w:date="2023-09-09T21:03:00Z"/>
          <w:rFonts w:ascii="Times New Roman" w:hAnsi="Times New Roman"/>
          <w:bCs/>
          <w:szCs w:val="21"/>
        </w:rPr>
        <w:pPrChange w:id="433" w:author="张海龙" w:date="2023-09-09T21:03:00Z">
          <w:pPr>
            <w:adjustRightInd w:val="0"/>
            <w:snapToGrid w:val="0"/>
            <w:spacing w:line="360" w:lineRule="auto"/>
            <w:ind w:left="416" w:right="-6"/>
          </w:pPr>
        </w:pPrChange>
      </w:pPr>
      <w:del w:id="434" w:author="张海龙" w:date="2023-09-09T21:03:00Z">
        <w:r w:rsidRPr="003F2AB4" w:rsidDel="007355D0">
          <w:rPr>
            <w:rFonts w:ascii="Times New Roman" w:hAnsi="Times New Roman" w:hint="eastAsia"/>
            <w:bCs/>
            <w:szCs w:val="21"/>
          </w:rPr>
          <w:delText>选取一个电源并设定输出，测量电源的输出电压和波动</w:delText>
        </w:r>
        <w:r w:rsidDel="007355D0">
          <w:rPr>
            <w:rFonts w:ascii="Times New Roman" w:hAnsi="Times New Roman"/>
            <w:bCs/>
            <w:szCs w:val="21"/>
          </w:rPr>
          <w:delText>大小。</w:delText>
        </w:r>
      </w:del>
    </w:p>
    <w:p w14:paraId="4F0431B5" w14:textId="0293FC84" w:rsidR="002C6752" w:rsidRPr="003F2AB4" w:rsidDel="007355D0" w:rsidRDefault="003E5684">
      <w:pPr>
        <w:spacing w:line="360" w:lineRule="auto"/>
        <w:ind w:left="420"/>
        <w:rPr>
          <w:del w:id="435" w:author="张海龙" w:date="2023-09-09T21:03:00Z"/>
          <w:rFonts w:ascii="Times New Roman" w:hAnsi="Times New Roman"/>
          <w:b/>
          <w:bCs/>
          <w:szCs w:val="21"/>
        </w:rPr>
        <w:pPrChange w:id="436" w:author="张海龙" w:date="2023-09-09T21:03:00Z">
          <w:pPr>
            <w:adjustRightInd w:val="0"/>
            <w:snapToGrid w:val="0"/>
            <w:spacing w:line="360" w:lineRule="auto"/>
            <w:ind w:left="416" w:right="-6"/>
          </w:pPr>
        </w:pPrChange>
      </w:pPr>
      <w:del w:id="437" w:author="张海龙" w:date="2023-09-09T21:03:00Z">
        <w:r w:rsidDel="007355D0">
          <w:rPr>
            <w:rFonts w:ascii="Times New Roman" w:hAnsi="Times New Roman"/>
            <w:b/>
            <w:bCs/>
            <w:szCs w:val="21"/>
          </w:rPr>
          <w:delText>9</w:delText>
        </w:r>
        <w:r w:rsidR="002E4679" w:rsidDel="007355D0">
          <w:rPr>
            <w:rFonts w:ascii="Times New Roman" w:hAnsi="Times New Roman"/>
            <w:b/>
            <w:bCs/>
            <w:szCs w:val="21"/>
          </w:rPr>
          <w:delText xml:space="preserve">. </w:delText>
        </w:r>
        <w:r w:rsidR="00065E2B" w:rsidDel="007355D0">
          <w:rPr>
            <w:rFonts w:ascii="Times New Roman" w:hAnsi="Times New Roman" w:hint="eastAsia"/>
            <w:b/>
            <w:bCs/>
            <w:szCs w:val="21"/>
          </w:rPr>
          <w:delText>观察</w:delText>
        </w:r>
        <w:r w:rsidR="002C6752" w:rsidRPr="003F2AB4" w:rsidDel="007355D0">
          <w:rPr>
            <w:rFonts w:ascii="Times New Roman" w:hAnsi="Times New Roman" w:hint="eastAsia"/>
            <w:b/>
            <w:bCs/>
            <w:szCs w:val="21"/>
          </w:rPr>
          <w:delText>非电信号（选做）</w:delText>
        </w:r>
      </w:del>
    </w:p>
    <w:p w14:paraId="5D46BD4B" w14:textId="3C91E9AD" w:rsidR="002C6752" w:rsidDel="007355D0" w:rsidRDefault="002C6752">
      <w:pPr>
        <w:spacing w:line="360" w:lineRule="auto"/>
        <w:ind w:left="420"/>
        <w:rPr>
          <w:del w:id="438" w:author="张海龙" w:date="2023-09-09T21:03:00Z"/>
          <w:rFonts w:ascii="Times New Roman" w:hAnsi="Times New Roman"/>
          <w:szCs w:val="21"/>
        </w:rPr>
        <w:pPrChange w:id="439" w:author="张海龙" w:date="2023-09-09T21:03:00Z">
          <w:pPr>
            <w:adjustRightInd w:val="0"/>
            <w:snapToGrid w:val="0"/>
            <w:spacing w:line="360" w:lineRule="auto"/>
            <w:ind w:left="416" w:right="-6"/>
          </w:pPr>
        </w:pPrChange>
      </w:pPr>
      <w:del w:id="440" w:author="张海龙" w:date="2023-09-09T21:03:00Z">
        <w:r w:rsidDel="007355D0">
          <w:rPr>
            <w:rFonts w:ascii="Times New Roman" w:hAnsi="Times New Roman" w:hint="eastAsia"/>
            <w:szCs w:val="21"/>
          </w:rPr>
          <w:delText>从实验室中寻找一些传感器，连接到示波器上观察其信号。</w:delText>
        </w:r>
      </w:del>
    </w:p>
    <w:p w14:paraId="3FA08CFD" w14:textId="44BE6E02" w:rsidR="002E4679" w:rsidDel="007355D0" w:rsidRDefault="002E4679">
      <w:pPr>
        <w:spacing w:line="360" w:lineRule="auto"/>
        <w:ind w:left="420"/>
        <w:rPr>
          <w:del w:id="441" w:author="张海龙" w:date="2023-09-09T21:03:00Z"/>
          <w:rFonts w:ascii="Times New Roman" w:hAnsi="Times New Roman"/>
          <w:szCs w:val="21"/>
        </w:rPr>
        <w:pPrChange w:id="442" w:author="张海龙" w:date="2023-09-09T21:03:00Z">
          <w:pPr>
            <w:adjustRightInd w:val="0"/>
            <w:snapToGrid w:val="0"/>
            <w:spacing w:line="360" w:lineRule="auto"/>
            <w:ind w:left="416" w:right="-6"/>
          </w:pPr>
        </w:pPrChange>
      </w:pPr>
    </w:p>
    <w:p w14:paraId="1EF3F9F0" w14:textId="07AEDCAD" w:rsidR="00072908" w:rsidDel="007355D0" w:rsidRDefault="00072908">
      <w:pPr>
        <w:spacing w:line="360" w:lineRule="auto"/>
        <w:ind w:left="420"/>
        <w:rPr>
          <w:del w:id="443" w:author="张海龙" w:date="2023-09-09T21:03:00Z"/>
          <w:rFonts w:ascii="Times New Roman" w:hAnsi="Times New Roman"/>
          <w:b/>
          <w:szCs w:val="21"/>
        </w:rPr>
        <w:pPrChange w:id="444" w:author="张海龙" w:date="2023-09-09T21:03:00Z">
          <w:pPr>
            <w:snapToGrid w:val="0"/>
            <w:spacing w:line="360" w:lineRule="auto"/>
          </w:pPr>
        </w:pPrChange>
      </w:pPr>
      <w:del w:id="445" w:author="张海龙" w:date="2023-09-09T21:03:00Z">
        <w:r w:rsidDel="007355D0">
          <w:rPr>
            <w:rFonts w:ascii="Times New Roman" w:hAnsi="Times New Roman"/>
            <w:b/>
            <w:szCs w:val="21"/>
          </w:rPr>
          <w:delText>【附注】</w:delText>
        </w:r>
      </w:del>
    </w:p>
    <w:p w14:paraId="1F4CA89B" w14:textId="42D6D8F2" w:rsidR="00B704F7" w:rsidRPr="003F2AB4" w:rsidDel="007355D0" w:rsidRDefault="00B704F7">
      <w:pPr>
        <w:spacing w:line="360" w:lineRule="auto"/>
        <w:ind w:left="420"/>
        <w:rPr>
          <w:del w:id="446" w:author="张海龙" w:date="2023-09-09T21:03:00Z"/>
          <w:rFonts w:ascii="Times New Roman" w:hAnsi="Times New Roman"/>
          <w:szCs w:val="21"/>
        </w:rPr>
        <w:pPrChange w:id="447" w:author="张海龙" w:date="2023-09-09T21:03:00Z">
          <w:pPr>
            <w:snapToGrid w:val="0"/>
            <w:spacing w:line="360" w:lineRule="auto"/>
            <w:ind w:leftChars="200" w:left="420"/>
          </w:pPr>
        </w:pPrChange>
      </w:pPr>
      <w:del w:id="448" w:author="张海龙" w:date="2023-09-09T21:03:00Z">
        <w:r w:rsidDel="007355D0">
          <w:rPr>
            <w:rFonts w:ascii="Times New Roman" w:hAnsi="Times New Roman"/>
            <w:b/>
            <w:szCs w:val="21"/>
          </w:rPr>
          <w:delText>注</w:delText>
        </w:r>
        <w:r w:rsidDel="007355D0">
          <w:rPr>
            <w:rFonts w:ascii="Times New Roman" w:hAnsi="Times New Roman" w:hint="eastAsia"/>
            <w:b/>
            <w:szCs w:val="21"/>
          </w:rPr>
          <w:delText>1</w:delText>
        </w:r>
        <w:r w:rsidDel="007355D0">
          <w:rPr>
            <w:rFonts w:ascii="Times New Roman" w:hAnsi="Times New Roman" w:hint="eastAsia"/>
            <w:b/>
            <w:szCs w:val="21"/>
          </w:rPr>
          <w:delText>：</w:delText>
        </w:r>
        <w:r w:rsidRPr="003F2AB4" w:rsidDel="007355D0">
          <w:rPr>
            <w:rFonts w:ascii="Times New Roman" w:hAnsi="Times New Roman" w:hint="eastAsia"/>
            <w:szCs w:val="21"/>
          </w:rPr>
          <w:delText>触发：每一次采集信号都以满足触发条件的时刻为基准点</w:delText>
        </w:r>
        <w:r w:rsidDel="007355D0">
          <w:rPr>
            <w:rFonts w:ascii="Times New Roman" w:hAnsi="Times New Roman" w:hint="eastAsia"/>
            <w:szCs w:val="21"/>
          </w:rPr>
          <w:delText>；</w:delText>
        </w:r>
        <w:r w:rsidRPr="003F2AB4" w:rsidDel="007355D0">
          <w:rPr>
            <w:rFonts w:ascii="Times New Roman" w:hAnsi="Times New Roman" w:hint="eastAsia"/>
            <w:szCs w:val="21"/>
          </w:rPr>
          <w:delText>每一次采集的信号都以此同步，从而显示稳定的波形</w:delText>
        </w:r>
        <w:r w:rsidDel="007355D0">
          <w:rPr>
            <w:rFonts w:ascii="Times New Roman" w:hAnsi="Times New Roman" w:hint="eastAsia"/>
            <w:szCs w:val="21"/>
          </w:rPr>
          <w:delText>；</w:delText>
        </w:r>
        <w:r w:rsidRPr="00250AE1" w:rsidDel="007355D0">
          <w:rPr>
            <w:rFonts w:ascii="Times New Roman" w:hAnsi="Times New Roman" w:hint="eastAsia"/>
            <w:szCs w:val="21"/>
          </w:rPr>
          <w:delText>捕获需要的波形</w:delText>
        </w:r>
        <w:r w:rsidDel="007355D0">
          <w:rPr>
            <w:rFonts w:ascii="Times New Roman" w:hAnsi="Times New Roman" w:hint="eastAsia"/>
            <w:szCs w:val="21"/>
          </w:rPr>
          <w:delText>，</w:delText>
        </w:r>
        <w:r w:rsidRPr="003F2AB4" w:rsidDel="007355D0">
          <w:rPr>
            <w:rFonts w:ascii="Times New Roman" w:hAnsi="Times New Roman" w:hint="eastAsia"/>
            <w:szCs w:val="21"/>
          </w:rPr>
          <w:delText>过滤掉用户不关心</w:delText>
        </w:r>
        <w:r w:rsidDel="007355D0">
          <w:rPr>
            <w:rFonts w:ascii="Times New Roman" w:hAnsi="Times New Roman" w:hint="eastAsia"/>
            <w:szCs w:val="21"/>
          </w:rPr>
          <w:delText>（不满足触发条件）</w:delText>
        </w:r>
        <w:r w:rsidRPr="003F2AB4" w:rsidDel="007355D0">
          <w:rPr>
            <w:rFonts w:ascii="Times New Roman" w:hAnsi="Times New Roman" w:hint="eastAsia"/>
            <w:szCs w:val="21"/>
          </w:rPr>
          <w:delText>的波形</w:delText>
        </w:r>
        <w:r w:rsidDel="007355D0">
          <w:rPr>
            <w:rFonts w:ascii="Times New Roman" w:hAnsi="Times New Roman" w:hint="eastAsia"/>
            <w:szCs w:val="21"/>
          </w:rPr>
          <w:delText>。</w:delText>
        </w:r>
      </w:del>
    </w:p>
    <w:p w14:paraId="64866522" w14:textId="74197D6C" w:rsidR="00072908" w:rsidDel="007355D0" w:rsidRDefault="00072908">
      <w:pPr>
        <w:spacing w:line="360" w:lineRule="auto"/>
        <w:ind w:left="420"/>
        <w:rPr>
          <w:del w:id="449" w:author="张海龙" w:date="2023-09-09T21:03:00Z"/>
          <w:rFonts w:ascii="Times New Roman" w:hAnsi="Times New Roman"/>
          <w:szCs w:val="21"/>
        </w:rPr>
        <w:pPrChange w:id="450" w:author="张海龙" w:date="2023-09-09T21:03:00Z">
          <w:pPr>
            <w:snapToGrid w:val="0"/>
            <w:spacing w:line="360" w:lineRule="auto"/>
            <w:ind w:leftChars="200" w:left="420"/>
          </w:pPr>
        </w:pPrChange>
      </w:pPr>
      <w:del w:id="451" w:author="张海龙" w:date="2023-09-09T21:03:00Z">
        <w:r w:rsidDel="007355D0">
          <w:rPr>
            <w:rFonts w:ascii="Times New Roman" w:hAnsi="Times New Roman"/>
            <w:b/>
            <w:szCs w:val="21"/>
          </w:rPr>
          <w:delText>注</w:delText>
        </w:r>
        <w:r w:rsidR="00B422EF" w:rsidDel="007355D0">
          <w:rPr>
            <w:rFonts w:ascii="Times New Roman" w:hAnsi="Times New Roman"/>
            <w:b/>
            <w:szCs w:val="21"/>
          </w:rPr>
          <w:delText>2</w:delText>
        </w:r>
        <w:r w:rsidDel="007355D0">
          <w:rPr>
            <w:rFonts w:ascii="Times New Roman" w:hAnsi="Times New Roman" w:hint="eastAsia"/>
            <w:b/>
            <w:szCs w:val="21"/>
          </w:rPr>
          <w:delText>：</w:delText>
        </w:r>
        <w:r w:rsidRPr="002C0FC1" w:rsidDel="007355D0">
          <w:rPr>
            <w:rFonts w:ascii="Times New Roman" w:hAnsi="Times New Roman" w:hint="eastAsia"/>
            <w:szCs w:val="21"/>
          </w:rPr>
          <w:delText>数字存储示波器除了</w:delText>
        </w:r>
        <w:r w:rsidRPr="002C0FC1" w:rsidDel="007355D0">
          <w:rPr>
            <w:rFonts w:ascii="Times New Roman" w:hAnsi="Times New Roman" w:hint="eastAsia"/>
            <w:szCs w:val="21"/>
          </w:rPr>
          <w:delText>X-Y</w:delText>
        </w:r>
        <w:r w:rsidRPr="002C0FC1" w:rsidDel="007355D0">
          <w:rPr>
            <w:rFonts w:ascii="Times New Roman" w:hAnsi="Times New Roman" w:hint="eastAsia"/>
            <w:szCs w:val="21"/>
          </w:rPr>
          <w:delText>、</w:delText>
        </w:r>
        <w:r w:rsidRPr="002C0FC1" w:rsidDel="007355D0">
          <w:rPr>
            <w:rFonts w:ascii="Times New Roman" w:hAnsi="Times New Roman" w:hint="eastAsia"/>
            <w:szCs w:val="21"/>
          </w:rPr>
          <w:delText>Y-T</w:delText>
        </w:r>
        <w:r w:rsidRPr="002C0FC1" w:rsidDel="007355D0">
          <w:rPr>
            <w:rFonts w:ascii="Times New Roman" w:hAnsi="Times New Roman" w:hint="eastAsia"/>
            <w:szCs w:val="21"/>
          </w:rPr>
          <w:delText>模式外，也常见</w:delText>
        </w:r>
        <w:r w:rsidRPr="002C0FC1" w:rsidDel="007355D0">
          <w:rPr>
            <w:rFonts w:ascii="Times New Roman" w:hAnsi="Times New Roman" w:hint="eastAsia"/>
            <w:szCs w:val="21"/>
          </w:rPr>
          <w:delText>Roll</w:delText>
        </w:r>
        <w:r w:rsidRPr="002C0FC1" w:rsidDel="007355D0">
          <w:rPr>
            <w:rFonts w:ascii="Times New Roman" w:hAnsi="Times New Roman" w:hint="eastAsia"/>
            <w:szCs w:val="21"/>
          </w:rPr>
          <w:delText>模式，即滚动模式</w:delText>
        </w:r>
        <w:r w:rsidDel="007355D0">
          <w:rPr>
            <w:rFonts w:ascii="Times New Roman" w:hAnsi="Times New Roman" w:hint="eastAsia"/>
            <w:szCs w:val="21"/>
          </w:rPr>
          <w:delText>。在低频采样时，由于充足的存储空间，可以做到实时显示，没有死区，可用作设备的输出检测等。</w:delText>
        </w:r>
      </w:del>
    </w:p>
    <w:p w14:paraId="056D456F" w14:textId="10ED881B" w:rsidR="00072908" w:rsidDel="007355D0" w:rsidRDefault="00072908">
      <w:pPr>
        <w:spacing w:line="360" w:lineRule="auto"/>
        <w:ind w:left="420"/>
        <w:rPr>
          <w:del w:id="452" w:author="张海龙" w:date="2023-09-09T21:03:00Z"/>
          <w:rFonts w:ascii="Times New Roman" w:hAnsi="Times New Roman"/>
          <w:szCs w:val="21"/>
        </w:rPr>
        <w:pPrChange w:id="453" w:author="张海龙" w:date="2023-09-09T21:03:00Z">
          <w:pPr>
            <w:snapToGrid w:val="0"/>
            <w:spacing w:line="360" w:lineRule="auto"/>
            <w:ind w:leftChars="200" w:left="420"/>
          </w:pPr>
        </w:pPrChange>
      </w:pPr>
    </w:p>
    <w:p w14:paraId="642B19B7" w14:textId="49CC8C6B" w:rsidR="00072908" w:rsidDel="007355D0" w:rsidRDefault="00072908">
      <w:pPr>
        <w:spacing w:line="360" w:lineRule="auto"/>
        <w:ind w:left="420"/>
        <w:rPr>
          <w:del w:id="454" w:author="张海龙" w:date="2023-09-09T21:03:00Z"/>
          <w:rFonts w:ascii="Times New Roman" w:hAnsi="Times New Roman"/>
          <w:szCs w:val="21"/>
        </w:rPr>
        <w:pPrChange w:id="455" w:author="张海龙" w:date="2023-09-09T21:03:00Z">
          <w:pPr>
            <w:snapToGrid w:val="0"/>
            <w:spacing w:line="360" w:lineRule="auto"/>
            <w:ind w:leftChars="200" w:left="420"/>
          </w:pPr>
        </w:pPrChange>
      </w:pPr>
      <w:del w:id="456" w:author="张海龙" w:date="2023-09-09T21:03:00Z">
        <w:r w:rsidRPr="002C0FC1" w:rsidDel="007355D0">
          <w:rPr>
            <w:rFonts w:ascii="Times New Roman" w:hAnsi="Times New Roman"/>
            <w:b/>
            <w:szCs w:val="21"/>
          </w:rPr>
          <w:delText>注</w:delText>
        </w:r>
        <w:r w:rsidR="00B422EF" w:rsidDel="007355D0">
          <w:rPr>
            <w:rFonts w:ascii="Times New Roman" w:hAnsi="Times New Roman"/>
            <w:b/>
            <w:szCs w:val="21"/>
          </w:rPr>
          <w:delText>3</w:delText>
        </w:r>
        <w:r w:rsidRPr="002C0FC1" w:rsidDel="007355D0">
          <w:rPr>
            <w:rFonts w:ascii="Times New Roman" w:hAnsi="Times New Roman" w:hint="eastAsia"/>
            <w:b/>
            <w:szCs w:val="21"/>
          </w:rPr>
          <w:delText>：</w:delText>
        </w:r>
        <w:r w:rsidRPr="002C0FC1" w:rsidDel="007355D0">
          <w:rPr>
            <w:rFonts w:ascii="Times New Roman" w:hAnsi="Times New Roman" w:hint="eastAsia"/>
            <w:szCs w:val="21"/>
          </w:rPr>
          <w:delText>示波器的两次触发间</w:delText>
        </w:r>
        <w:r w:rsidDel="007355D0">
          <w:rPr>
            <w:rFonts w:ascii="Times New Roman" w:hAnsi="Times New Roman" w:hint="eastAsia"/>
            <w:szCs w:val="21"/>
          </w:rPr>
          <w:delText>通常存在死区，即不能被显示的波形部分，且存储有限。数据采集器存储空间大、可扩展，可以长时间记录信号。但为了记录高速信号，需要选用高速数据采集器，设备价格一般较高。在一些应用场景下，如宇宙线信号监测，持续高速数据采集将产生海量的数据，将信号触发与高速数据采集相结合的数据采集系统，仅记录触发前后短时间的信号数据，可节省大量存储空间。</w:delText>
        </w:r>
      </w:del>
    </w:p>
    <w:p w14:paraId="14DB8F3E" w14:textId="4733BD83" w:rsidR="001331E1" w:rsidDel="007355D0" w:rsidRDefault="001331E1">
      <w:pPr>
        <w:spacing w:line="360" w:lineRule="auto"/>
        <w:ind w:left="420"/>
        <w:rPr>
          <w:del w:id="457" w:author="张海龙" w:date="2023-09-09T21:03:00Z"/>
          <w:rFonts w:ascii="Times New Roman" w:hAnsi="Times New Roman"/>
          <w:szCs w:val="21"/>
        </w:rPr>
        <w:pPrChange w:id="458" w:author="张海龙" w:date="2023-09-09T21:03:00Z">
          <w:pPr>
            <w:snapToGrid w:val="0"/>
            <w:spacing w:line="360" w:lineRule="auto"/>
            <w:ind w:leftChars="200" w:left="420"/>
          </w:pPr>
        </w:pPrChange>
      </w:pPr>
    </w:p>
    <w:p w14:paraId="1E5ACA10" w14:textId="7913ED4E" w:rsidR="001331E1" w:rsidRPr="00072908" w:rsidDel="007355D0" w:rsidRDefault="001331E1">
      <w:pPr>
        <w:spacing w:line="360" w:lineRule="auto"/>
        <w:ind w:left="420"/>
        <w:rPr>
          <w:del w:id="459" w:author="张海龙" w:date="2023-09-09T21:03:00Z"/>
          <w:rFonts w:ascii="Times New Roman" w:hAnsi="Times New Roman"/>
          <w:szCs w:val="21"/>
        </w:rPr>
        <w:pPrChange w:id="460" w:author="张海龙" w:date="2023-09-09T21:03:00Z">
          <w:pPr>
            <w:snapToGrid w:val="0"/>
            <w:spacing w:line="360" w:lineRule="auto"/>
            <w:ind w:leftChars="200" w:left="420"/>
          </w:pPr>
        </w:pPrChange>
      </w:pPr>
      <w:del w:id="461" w:author="张海龙" w:date="2023-09-09T21:03:00Z">
        <w:r w:rsidRPr="003F2AB4" w:rsidDel="007355D0">
          <w:rPr>
            <w:rFonts w:ascii="Times New Roman" w:hAnsi="Times New Roman" w:hint="eastAsia"/>
            <w:b/>
            <w:szCs w:val="21"/>
          </w:rPr>
          <w:delText>注</w:delText>
        </w:r>
        <w:r w:rsidRPr="003F2AB4" w:rsidDel="007355D0">
          <w:rPr>
            <w:rFonts w:ascii="Times New Roman" w:hAnsi="Times New Roman"/>
            <w:b/>
            <w:szCs w:val="21"/>
          </w:rPr>
          <w:delText>4</w:delText>
        </w:r>
        <w:r w:rsidDel="007355D0">
          <w:rPr>
            <w:rFonts w:ascii="Times New Roman" w:hAnsi="Times New Roman" w:hint="eastAsia"/>
            <w:szCs w:val="21"/>
          </w:rPr>
          <w:delText>：也有数字示波器采用数字触发的设计，触发单元处理的是模数转换后的数字信号。</w:delText>
        </w:r>
      </w:del>
    </w:p>
    <w:p w14:paraId="79F19AB0" w14:textId="34CC5C6B" w:rsidR="00E07D3C" w:rsidRPr="002C2EF3" w:rsidDel="007355D0" w:rsidRDefault="00E07D3C">
      <w:pPr>
        <w:spacing w:line="360" w:lineRule="auto"/>
        <w:ind w:left="420"/>
        <w:rPr>
          <w:del w:id="462" w:author="张海龙" w:date="2023-09-09T21:03:00Z"/>
          <w:rFonts w:ascii="Times New Roman" w:hAnsi="Times New Roman"/>
          <w:b/>
          <w:sz w:val="24"/>
          <w:szCs w:val="24"/>
        </w:rPr>
        <w:pPrChange w:id="463" w:author="张海龙" w:date="2023-09-09T21:03:00Z">
          <w:pPr>
            <w:spacing w:beforeLines="50" w:before="156" w:line="360" w:lineRule="auto"/>
          </w:pPr>
        </w:pPrChange>
      </w:pPr>
      <w:del w:id="464" w:author="张海龙" w:date="2023-09-09T21:03:00Z">
        <w:r w:rsidRPr="002C2EF3" w:rsidDel="007355D0">
          <w:rPr>
            <w:rFonts w:ascii="Times New Roman" w:hAnsi="Times New Roman"/>
            <w:b/>
            <w:sz w:val="24"/>
            <w:szCs w:val="24"/>
          </w:rPr>
          <w:delText>【参考文献】</w:delText>
        </w:r>
      </w:del>
    </w:p>
    <w:p w14:paraId="44C85A75" w14:textId="6CC97D84" w:rsidR="00E07D3C" w:rsidRPr="002C2EF3" w:rsidDel="007355D0" w:rsidRDefault="00E07D3C">
      <w:pPr>
        <w:spacing w:line="360" w:lineRule="auto"/>
        <w:ind w:left="420"/>
        <w:rPr>
          <w:del w:id="465" w:author="张海龙" w:date="2023-09-09T21:03:00Z"/>
          <w:rFonts w:ascii="Times New Roman" w:hAnsi="Times New Roman"/>
          <w:szCs w:val="21"/>
        </w:rPr>
        <w:pPrChange w:id="466" w:author="张海龙" w:date="2023-09-09T21:03:00Z">
          <w:pPr>
            <w:spacing w:line="360" w:lineRule="auto"/>
            <w:ind w:firstLineChars="200" w:firstLine="420"/>
          </w:pPr>
        </w:pPrChange>
      </w:pPr>
      <w:del w:id="467" w:author="张海龙" w:date="2023-09-09T21:03:00Z">
        <w:r w:rsidRPr="002C2EF3" w:rsidDel="007355D0">
          <w:rPr>
            <w:rFonts w:ascii="Times New Roman" w:hAnsi="Times New Roman"/>
            <w:szCs w:val="21"/>
          </w:rPr>
          <w:delText xml:space="preserve">[1] </w:delText>
        </w:r>
        <w:r w:rsidRPr="002C2EF3" w:rsidDel="007355D0">
          <w:rPr>
            <w:rFonts w:ascii="Times New Roman" w:hAnsi="Times New Roman"/>
            <w:szCs w:val="21"/>
          </w:rPr>
          <w:delText>吕斯骅，段家忯，张朝晖。新编基础物理实验。北京：高等教育出版社，</w:delText>
        </w:r>
        <w:r w:rsidRPr="002C2EF3" w:rsidDel="007355D0">
          <w:rPr>
            <w:rFonts w:ascii="Times New Roman" w:hAnsi="Times New Roman"/>
            <w:szCs w:val="21"/>
          </w:rPr>
          <w:delText>2013</w:delText>
        </w:r>
        <w:r w:rsidRPr="002C2EF3" w:rsidDel="007355D0">
          <w:rPr>
            <w:rFonts w:ascii="Times New Roman" w:hAnsi="Times New Roman"/>
            <w:szCs w:val="21"/>
          </w:rPr>
          <w:delText>。</w:delText>
        </w:r>
      </w:del>
    </w:p>
    <w:p w14:paraId="5543128B" w14:textId="1CD1EBC4" w:rsidR="00E07D3C" w:rsidRPr="002C2EF3" w:rsidDel="007355D0" w:rsidRDefault="00E07D3C">
      <w:pPr>
        <w:spacing w:line="360" w:lineRule="auto"/>
        <w:ind w:left="420"/>
        <w:rPr>
          <w:del w:id="468" w:author="张海龙" w:date="2023-09-09T21:03:00Z"/>
          <w:rFonts w:ascii="Times New Roman" w:hAnsi="Times New Roman"/>
          <w:szCs w:val="21"/>
        </w:rPr>
        <w:pPrChange w:id="469" w:author="张海龙" w:date="2023-09-09T21:03:00Z">
          <w:pPr>
            <w:spacing w:line="360" w:lineRule="auto"/>
            <w:ind w:firstLineChars="200" w:firstLine="420"/>
          </w:pPr>
        </w:pPrChange>
      </w:pPr>
      <w:del w:id="470" w:author="张海龙" w:date="2023-09-09T21:03:00Z">
        <w:r w:rsidRPr="002C2EF3" w:rsidDel="007355D0">
          <w:rPr>
            <w:rFonts w:ascii="Times New Roman" w:hAnsi="Times New Roman"/>
            <w:szCs w:val="21"/>
          </w:rPr>
          <w:delText xml:space="preserve">[2] </w:delText>
        </w:r>
        <w:r w:rsidRPr="002C2EF3" w:rsidDel="007355D0">
          <w:rPr>
            <w:rFonts w:ascii="Times New Roman" w:hAnsi="Times New Roman"/>
            <w:szCs w:val="21"/>
          </w:rPr>
          <w:delText>孙灯亮。数字示波器原理和应用。上海：上海交通大学出版社，</w:delText>
        </w:r>
        <w:r w:rsidRPr="002C2EF3" w:rsidDel="007355D0">
          <w:rPr>
            <w:rFonts w:ascii="Times New Roman" w:hAnsi="Times New Roman"/>
            <w:szCs w:val="21"/>
          </w:rPr>
          <w:delText>2012</w:delText>
        </w:r>
        <w:r w:rsidRPr="002C2EF3" w:rsidDel="007355D0">
          <w:rPr>
            <w:rFonts w:ascii="Times New Roman" w:hAnsi="Times New Roman"/>
            <w:szCs w:val="21"/>
          </w:rPr>
          <w:delText>。</w:delText>
        </w:r>
      </w:del>
    </w:p>
    <w:p w14:paraId="092B48C0" w14:textId="1D2BAB0A" w:rsidR="00E07D3C" w:rsidDel="007355D0" w:rsidRDefault="00E07D3C">
      <w:pPr>
        <w:spacing w:line="360" w:lineRule="auto"/>
        <w:ind w:left="420"/>
        <w:rPr>
          <w:del w:id="471" w:author="张海龙" w:date="2023-09-09T21:03:00Z"/>
          <w:rFonts w:ascii="Times New Roman" w:hAnsi="Times New Roman"/>
          <w:szCs w:val="21"/>
        </w:rPr>
        <w:pPrChange w:id="472" w:author="张海龙" w:date="2023-09-09T21:03:00Z">
          <w:pPr>
            <w:spacing w:line="360" w:lineRule="auto"/>
            <w:ind w:firstLineChars="200" w:firstLine="420"/>
          </w:pPr>
        </w:pPrChange>
      </w:pPr>
      <w:del w:id="473" w:author="张海龙" w:date="2023-09-09T21:03:00Z">
        <w:r w:rsidRPr="002C2EF3" w:rsidDel="007355D0">
          <w:rPr>
            <w:rFonts w:ascii="Times New Roman" w:hAnsi="Times New Roman"/>
            <w:szCs w:val="21"/>
          </w:rPr>
          <w:delText>[3]</w:delText>
        </w:r>
        <w:r w:rsidRPr="002C2EF3" w:rsidDel="007355D0">
          <w:rPr>
            <w:rFonts w:ascii="Times New Roman" w:hAnsi="Times New Roman"/>
            <w:szCs w:val="21"/>
          </w:rPr>
          <w:delText>《深入了解示波器》，</w:delText>
        </w:r>
        <w:r w:rsidR="00461D98" w:rsidDel="007355D0">
          <w:fldChar w:fldCharType="begin"/>
        </w:r>
        <w:r w:rsidR="00461D98" w:rsidDel="007355D0">
          <w:delInstrText xml:space="preserve"> HYPERLINK "http://www.tektronix.com/oscilloscopes" </w:delInstrText>
        </w:r>
        <w:r w:rsidR="00461D98" w:rsidDel="007355D0">
          <w:fldChar w:fldCharType="separate"/>
        </w:r>
        <w:r w:rsidRPr="00A228EC" w:rsidDel="007355D0">
          <w:rPr>
            <w:rStyle w:val="aa"/>
            <w:rFonts w:ascii="Times New Roman" w:hAnsi="Times New Roman"/>
            <w:szCs w:val="21"/>
          </w:rPr>
          <w:delText>www.tektronix.com/oscilloscopes</w:delText>
        </w:r>
        <w:r w:rsidR="00461D98" w:rsidDel="007355D0">
          <w:rPr>
            <w:rStyle w:val="aa"/>
            <w:rFonts w:ascii="Times New Roman" w:hAnsi="Times New Roman"/>
            <w:szCs w:val="21"/>
          </w:rPr>
          <w:fldChar w:fldCharType="end"/>
        </w:r>
      </w:del>
    </w:p>
    <w:p w14:paraId="5C929097" w14:textId="0CDF7573" w:rsidR="00E07D3C" w:rsidDel="007355D0" w:rsidRDefault="00E07D3C">
      <w:pPr>
        <w:spacing w:line="360" w:lineRule="auto"/>
        <w:ind w:left="420"/>
        <w:rPr>
          <w:del w:id="474" w:author="张海龙" w:date="2023-09-09T21:03:00Z"/>
          <w:rFonts w:ascii="Times New Roman" w:hAnsi="Times New Roman"/>
          <w:szCs w:val="21"/>
        </w:rPr>
        <w:pPrChange w:id="475" w:author="张海龙" w:date="2023-09-09T21:03:00Z">
          <w:pPr>
            <w:spacing w:line="360" w:lineRule="auto"/>
            <w:ind w:firstLineChars="200" w:firstLine="420"/>
          </w:pPr>
        </w:pPrChange>
      </w:pPr>
      <w:del w:id="476" w:author="张海龙" w:date="2023-09-09T21:03:00Z">
        <w:r w:rsidRPr="002C2EF3" w:rsidDel="007355D0">
          <w:rPr>
            <w:rFonts w:ascii="Times New Roman" w:hAnsi="Times New Roman"/>
            <w:szCs w:val="21"/>
          </w:rPr>
          <w:delText xml:space="preserve">[4] DS1000E, DS1000D </w:delText>
        </w:r>
        <w:r w:rsidRPr="002C2EF3" w:rsidDel="007355D0">
          <w:rPr>
            <w:rFonts w:ascii="Times New Roman" w:hAnsi="Times New Roman"/>
            <w:szCs w:val="21"/>
          </w:rPr>
          <w:delText>系列数字示波器用户手册。</w:delText>
        </w:r>
        <w:r w:rsidRPr="002C2EF3" w:rsidDel="007355D0">
          <w:rPr>
            <w:rFonts w:ascii="Times New Roman" w:hAnsi="Times New Roman"/>
            <w:szCs w:val="21"/>
          </w:rPr>
          <w:delText>RIGOL Technologies, Inc.</w:delText>
        </w:r>
        <w:r w:rsidRPr="002C2EF3" w:rsidDel="007355D0">
          <w:rPr>
            <w:rFonts w:ascii="Times New Roman" w:hAnsi="Times New Roman"/>
            <w:szCs w:val="21"/>
          </w:rPr>
          <w:delText>，</w:delText>
        </w:r>
        <w:r w:rsidRPr="002C2EF3" w:rsidDel="007355D0">
          <w:rPr>
            <w:rFonts w:ascii="Times New Roman" w:hAnsi="Times New Roman"/>
            <w:szCs w:val="21"/>
          </w:rPr>
          <w:delText>2008</w:delText>
        </w:r>
        <w:r w:rsidRPr="002C2EF3" w:rsidDel="007355D0">
          <w:rPr>
            <w:rFonts w:ascii="Times New Roman" w:hAnsi="Times New Roman"/>
            <w:szCs w:val="21"/>
          </w:rPr>
          <w:delText>。</w:delText>
        </w:r>
      </w:del>
    </w:p>
    <w:p w14:paraId="7DC1DC73" w14:textId="2F4EA668" w:rsidR="00E07D3C" w:rsidDel="007355D0" w:rsidRDefault="00E07D3C">
      <w:pPr>
        <w:spacing w:line="360" w:lineRule="auto"/>
        <w:ind w:left="420"/>
        <w:rPr>
          <w:del w:id="477" w:author="张海龙" w:date="2023-09-09T21:03:00Z"/>
          <w:rFonts w:ascii="Times New Roman" w:hAnsi="Times New Roman"/>
          <w:szCs w:val="21"/>
        </w:rPr>
        <w:pPrChange w:id="478" w:author="张海龙" w:date="2023-09-09T21:03:00Z">
          <w:pPr>
            <w:spacing w:line="360" w:lineRule="auto"/>
            <w:ind w:firstLineChars="200" w:firstLine="420"/>
          </w:pPr>
        </w:pPrChange>
      </w:pPr>
      <w:del w:id="479" w:author="张海龙" w:date="2023-09-09T21:03:00Z">
        <w:r w:rsidDel="007355D0">
          <w:rPr>
            <w:rFonts w:ascii="Times New Roman" w:hAnsi="Times New Roman" w:hint="eastAsia"/>
            <w:szCs w:val="21"/>
          </w:rPr>
          <w:delText>[</w:delText>
        </w:r>
        <w:r w:rsidDel="007355D0">
          <w:rPr>
            <w:rFonts w:ascii="Times New Roman" w:hAnsi="Times New Roman"/>
            <w:szCs w:val="21"/>
          </w:rPr>
          <w:delText>5</w:delText>
        </w:r>
        <w:r w:rsidDel="007355D0">
          <w:rPr>
            <w:rFonts w:ascii="Times New Roman" w:hAnsi="Times New Roman" w:hint="eastAsia"/>
            <w:szCs w:val="21"/>
          </w:rPr>
          <w:delText>]</w:delText>
        </w:r>
        <w:r w:rsidDel="007355D0">
          <w:rPr>
            <w:rFonts w:ascii="Times New Roman" w:hAnsi="Times New Roman"/>
            <w:szCs w:val="21"/>
          </w:rPr>
          <w:delText xml:space="preserve"> </w:delText>
        </w:r>
        <w:r w:rsidDel="007355D0">
          <w:rPr>
            <w:rFonts w:ascii="Times New Roman" w:hAnsi="Times New Roman" w:hint="eastAsia"/>
            <w:szCs w:val="21"/>
          </w:rPr>
          <w:delText>廖承恩。微波技术基础。西安：西安电子科技大学出版社，</w:delText>
        </w:r>
        <w:r w:rsidDel="007355D0">
          <w:rPr>
            <w:rFonts w:ascii="Times New Roman" w:hAnsi="Times New Roman" w:hint="eastAsia"/>
            <w:szCs w:val="21"/>
          </w:rPr>
          <w:delText>2011</w:delText>
        </w:r>
        <w:r w:rsidDel="007355D0">
          <w:rPr>
            <w:rFonts w:ascii="Times New Roman" w:hAnsi="Times New Roman" w:hint="eastAsia"/>
            <w:szCs w:val="21"/>
          </w:rPr>
          <w:delText>。</w:delText>
        </w:r>
      </w:del>
    </w:p>
    <w:p w14:paraId="113321B0" w14:textId="59C9B1FB" w:rsidR="00E07D3C" w:rsidDel="00B7527E" w:rsidRDefault="00E07D3C">
      <w:pPr>
        <w:spacing w:line="360" w:lineRule="auto"/>
        <w:ind w:left="420"/>
        <w:rPr>
          <w:del w:id="480" w:author="张海龙" w:date="2023-09-10T13:25:00Z"/>
          <w:rFonts w:ascii="Times New Roman" w:hAnsi="Times New Roman"/>
          <w:szCs w:val="21"/>
        </w:rPr>
        <w:pPrChange w:id="481" w:author="张海龙" w:date="2023-09-09T21:03:00Z">
          <w:pPr>
            <w:widowControl/>
            <w:jc w:val="left"/>
          </w:pPr>
        </w:pPrChange>
      </w:pPr>
      <w:del w:id="482" w:author="张海龙" w:date="2023-09-09T21:03:00Z">
        <w:r w:rsidDel="007355D0">
          <w:rPr>
            <w:rFonts w:ascii="Times New Roman" w:hAnsi="Times New Roman"/>
            <w:szCs w:val="21"/>
          </w:rPr>
          <w:br w:type="page"/>
        </w:r>
      </w:del>
    </w:p>
    <w:p w14:paraId="71A024CB" w14:textId="00426AC1" w:rsidR="00E03759" w:rsidRPr="002C2EF3" w:rsidDel="00B7527E" w:rsidRDefault="00977842" w:rsidP="00C2501B">
      <w:pPr>
        <w:pStyle w:val="1"/>
        <w:rPr>
          <w:del w:id="483" w:author="张海龙" w:date="2023-09-10T13:25:00Z"/>
        </w:rPr>
      </w:pPr>
      <w:bookmarkStart w:id="484" w:name="_Toc82072240"/>
      <w:del w:id="485" w:author="张海龙" w:date="2023-09-10T13:25:00Z">
        <w:r w:rsidDel="00B7527E">
          <w:rPr>
            <w:rFonts w:hint="eastAsia"/>
          </w:rPr>
          <w:delText>二</w:delText>
        </w:r>
        <w:r w:rsidR="00E03759" w:rsidRPr="002C2EF3" w:rsidDel="00B7527E">
          <w:delText xml:space="preserve"> </w:delText>
        </w:r>
        <w:bookmarkEnd w:id="484"/>
        <w:r w:rsidR="008D6D06" w:rsidDel="00B7527E">
          <w:rPr>
            <w:rFonts w:hint="eastAsia"/>
          </w:rPr>
          <w:delText>万用表和直流电源的使用</w:delText>
        </w:r>
      </w:del>
    </w:p>
    <w:p w14:paraId="27B06101" w14:textId="5F7DA645" w:rsidR="00FB04AF" w:rsidRPr="002C2EF3" w:rsidDel="00B7527E" w:rsidRDefault="00FB04AF" w:rsidP="00FB04AF">
      <w:pPr>
        <w:rPr>
          <w:del w:id="486" w:author="张海龙" w:date="2023-09-10T13:25:00Z"/>
          <w:rFonts w:ascii="Times New Roman" w:hAnsi="Times New Roman"/>
          <w:b/>
          <w:sz w:val="24"/>
        </w:rPr>
      </w:pPr>
      <w:del w:id="487" w:author="张海龙" w:date="2023-09-10T13:25:00Z">
        <w:r w:rsidRPr="002C2EF3" w:rsidDel="00B7527E">
          <w:rPr>
            <w:rFonts w:ascii="Times New Roman" w:hAnsi="Times New Roman"/>
            <w:b/>
            <w:sz w:val="24"/>
          </w:rPr>
          <w:delText>【</w:delText>
        </w:r>
      </w:del>
      <w:del w:id="488" w:author="张海龙" w:date="2023-09-09T21:06:00Z">
        <w:r w:rsidRPr="002C2EF3" w:rsidDel="00CD1873">
          <w:rPr>
            <w:rFonts w:ascii="Times New Roman" w:hAnsi="Times New Roman"/>
            <w:b/>
            <w:sz w:val="24"/>
          </w:rPr>
          <w:delText>目的要求</w:delText>
        </w:r>
      </w:del>
      <w:del w:id="489" w:author="张海龙" w:date="2023-09-10T13:25:00Z">
        <w:r w:rsidRPr="002C2EF3" w:rsidDel="00B7527E">
          <w:rPr>
            <w:rFonts w:ascii="Times New Roman" w:hAnsi="Times New Roman"/>
            <w:b/>
            <w:sz w:val="24"/>
          </w:rPr>
          <w:delText>】</w:delText>
        </w:r>
      </w:del>
    </w:p>
    <w:p w14:paraId="34863483" w14:textId="449F9572" w:rsidR="00FB04AF" w:rsidRPr="002C2EF3" w:rsidDel="00CD1873" w:rsidRDefault="008D6D06" w:rsidP="00DC2B7C">
      <w:pPr>
        <w:pStyle w:val="a9"/>
        <w:numPr>
          <w:ilvl w:val="0"/>
          <w:numId w:val="2"/>
        </w:numPr>
        <w:ind w:firstLineChars="0"/>
        <w:rPr>
          <w:del w:id="490" w:author="张海龙" w:date="2023-09-09T21:06:00Z"/>
          <w:rFonts w:ascii="Times New Roman" w:hAnsi="Times New Roman"/>
          <w:szCs w:val="21"/>
        </w:rPr>
      </w:pPr>
      <w:del w:id="491" w:author="张海龙" w:date="2023-09-09T21:06:00Z">
        <w:r w:rsidDel="00CD1873">
          <w:rPr>
            <w:rFonts w:ascii="Times New Roman" w:hAnsi="Times New Roman" w:hint="eastAsia"/>
            <w:szCs w:val="21"/>
          </w:rPr>
          <w:delText>学会正确的使用万用表和直流电源；</w:delText>
        </w:r>
      </w:del>
    </w:p>
    <w:p w14:paraId="1B995491" w14:textId="439DC0B5" w:rsidR="00FB04AF" w:rsidRPr="002C2EF3" w:rsidDel="00CD1873" w:rsidRDefault="008D6D06" w:rsidP="00DC2B7C">
      <w:pPr>
        <w:pStyle w:val="a9"/>
        <w:numPr>
          <w:ilvl w:val="0"/>
          <w:numId w:val="2"/>
        </w:numPr>
        <w:ind w:firstLineChars="0"/>
        <w:rPr>
          <w:del w:id="492" w:author="张海龙" w:date="2023-09-09T21:06:00Z"/>
          <w:rFonts w:ascii="Times New Roman" w:hAnsi="Times New Roman"/>
          <w:szCs w:val="21"/>
        </w:rPr>
      </w:pPr>
      <w:del w:id="493" w:author="张海龙" w:date="2023-09-09T21:06:00Z">
        <w:r w:rsidDel="00CD1873">
          <w:rPr>
            <w:rFonts w:ascii="Times New Roman" w:hAnsi="Times New Roman" w:hint="eastAsia"/>
            <w:szCs w:val="21"/>
          </w:rPr>
          <w:delText>学会用万用表测电阻、电压、电容和判断二极管的极性</w:delText>
        </w:r>
      </w:del>
    </w:p>
    <w:p w14:paraId="644E0362" w14:textId="3634E2A4" w:rsidR="00FB04AF" w:rsidRPr="002C2EF3" w:rsidDel="00CD1873" w:rsidRDefault="008D6D06" w:rsidP="00DC2B7C">
      <w:pPr>
        <w:pStyle w:val="a9"/>
        <w:numPr>
          <w:ilvl w:val="0"/>
          <w:numId w:val="2"/>
        </w:numPr>
        <w:ind w:firstLineChars="0"/>
        <w:rPr>
          <w:del w:id="494" w:author="张海龙" w:date="2023-09-09T21:06:00Z"/>
          <w:rFonts w:ascii="Times New Roman" w:hAnsi="Times New Roman"/>
          <w:szCs w:val="21"/>
        </w:rPr>
      </w:pPr>
      <w:del w:id="495" w:author="张海龙" w:date="2023-09-09T21:06:00Z">
        <w:r w:rsidDel="00CD1873">
          <w:rPr>
            <w:rFonts w:ascii="Times New Roman" w:hAnsi="Times New Roman" w:hint="eastAsia"/>
            <w:szCs w:val="21"/>
          </w:rPr>
          <w:delText>理解直流电源的恒压模式和恒流模式的意义；</w:delText>
        </w:r>
      </w:del>
    </w:p>
    <w:p w14:paraId="1FE4B619" w14:textId="3C34DD36" w:rsidR="00FB04AF" w:rsidRPr="002C2EF3" w:rsidDel="00CD1873" w:rsidRDefault="008D6D06" w:rsidP="00DC2B7C">
      <w:pPr>
        <w:pStyle w:val="a9"/>
        <w:numPr>
          <w:ilvl w:val="0"/>
          <w:numId w:val="2"/>
        </w:numPr>
        <w:ind w:firstLineChars="0"/>
        <w:rPr>
          <w:del w:id="496" w:author="张海龙" w:date="2023-09-09T21:06:00Z"/>
          <w:rFonts w:ascii="Times New Roman" w:hAnsi="Times New Roman"/>
          <w:szCs w:val="21"/>
        </w:rPr>
      </w:pPr>
      <w:del w:id="497" w:author="张海龙" w:date="2023-09-09T21:06:00Z">
        <w:r w:rsidDel="00CD1873">
          <w:rPr>
            <w:rFonts w:ascii="Times New Roman" w:hAnsi="Times New Roman" w:hint="eastAsia"/>
            <w:szCs w:val="21"/>
          </w:rPr>
          <w:delText>学会用直流电源测二极管的伏安特性，用示波器观察直流电源的纹波；</w:delText>
        </w:r>
      </w:del>
    </w:p>
    <w:p w14:paraId="242A9B59" w14:textId="53172CE5" w:rsidR="00FB04AF" w:rsidRPr="002C2EF3" w:rsidDel="00CD1873" w:rsidRDefault="00FB04AF" w:rsidP="00FB04AF">
      <w:pPr>
        <w:ind w:firstLineChars="200" w:firstLine="420"/>
        <w:rPr>
          <w:del w:id="498" w:author="张海龙" w:date="2023-09-09T21:06:00Z"/>
          <w:rFonts w:ascii="Times New Roman" w:hAnsi="Times New Roman"/>
          <w:szCs w:val="21"/>
        </w:rPr>
      </w:pPr>
    </w:p>
    <w:p w14:paraId="11967D00" w14:textId="27BBF587" w:rsidR="00FB04AF" w:rsidRPr="002C2EF3" w:rsidDel="00CD1873" w:rsidRDefault="00FB04AF" w:rsidP="00FB04AF">
      <w:pPr>
        <w:rPr>
          <w:del w:id="499" w:author="张海龙" w:date="2023-09-09T21:06:00Z"/>
          <w:rFonts w:ascii="Times New Roman" w:hAnsi="Times New Roman"/>
          <w:b/>
          <w:sz w:val="24"/>
        </w:rPr>
      </w:pPr>
      <w:del w:id="500" w:author="张海龙" w:date="2023-09-09T21:06:00Z">
        <w:r w:rsidRPr="002C2EF3" w:rsidDel="00CD1873">
          <w:rPr>
            <w:rFonts w:ascii="Times New Roman" w:hAnsi="Times New Roman"/>
            <w:b/>
            <w:sz w:val="24"/>
          </w:rPr>
          <w:delText>【实验简介】</w:delText>
        </w:r>
      </w:del>
    </w:p>
    <w:p w14:paraId="55463068" w14:textId="17D9A4B5" w:rsidR="00FB04AF" w:rsidRPr="002C2EF3" w:rsidDel="00CD1873" w:rsidRDefault="00611EE5" w:rsidP="00977842">
      <w:pPr>
        <w:snapToGrid w:val="0"/>
        <w:spacing w:line="360" w:lineRule="auto"/>
        <w:ind w:firstLineChars="200" w:firstLine="420"/>
        <w:rPr>
          <w:del w:id="501" w:author="张海龙" w:date="2023-09-09T21:06:00Z"/>
          <w:rFonts w:ascii="Times New Roman" w:hAnsi="Times New Roman"/>
          <w:szCs w:val="21"/>
        </w:rPr>
      </w:pPr>
      <w:del w:id="502" w:author="张海龙" w:date="2023-09-09T21:06:00Z">
        <w:r w:rsidDel="00CD1873">
          <w:rPr>
            <w:rFonts w:ascii="Times New Roman" w:hAnsi="Times New Roman" w:hint="eastAsia"/>
            <w:szCs w:val="21"/>
          </w:rPr>
          <w:delText>万用表和直流电源是实验里必备的常用测试设备</w:delText>
        </w:r>
        <w:r w:rsidR="00FB04AF" w:rsidRPr="002C2EF3" w:rsidDel="00CD1873">
          <w:rPr>
            <w:rFonts w:ascii="Times New Roman" w:hAnsi="Times New Roman"/>
            <w:szCs w:val="21"/>
          </w:rPr>
          <w:delText>。</w:delText>
        </w:r>
        <w:r w:rsidDel="00CD1873">
          <w:rPr>
            <w:rFonts w:ascii="Times New Roman" w:hAnsi="Times New Roman" w:hint="eastAsia"/>
            <w:szCs w:val="21"/>
          </w:rPr>
          <w:delText>万用表常用于判断电路是否短路或者断路，判断二极管的极性，测试电路中元器件两端的电压，用于故障的排除和电路的搭建。直流电源用于电子元器件的供电，电源的好坏会直接影响到元器件的工作状态。二极管的伏安特性、半导体材料的霍尔效应、超导材料的电阻测试等都需要精密电源。反应电源质量好坏的核心指标就是电源的纹波，</w:delText>
        </w:r>
        <w:r w:rsidR="005625DA" w:rsidDel="00CD1873">
          <w:rPr>
            <w:rFonts w:ascii="Times New Roman" w:hAnsi="Times New Roman" w:hint="eastAsia"/>
            <w:szCs w:val="21"/>
          </w:rPr>
          <w:delText>纹波越小，电源的波动越小。</w:delText>
        </w:r>
      </w:del>
    </w:p>
    <w:p w14:paraId="00BBE398" w14:textId="13906702" w:rsidR="00FB04AF" w:rsidRPr="002C2EF3" w:rsidDel="00CD1873" w:rsidRDefault="00FB04AF" w:rsidP="00977842">
      <w:pPr>
        <w:snapToGrid w:val="0"/>
        <w:spacing w:line="360" w:lineRule="auto"/>
        <w:ind w:firstLineChars="200" w:firstLine="420"/>
        <w:rPr>
          <w:del w:id="503" w:author="张海龙" w:date="2023-09-09T21:06:00Z"/>
          <w:rFonts w:ascii="Times New Roman" w:hAnsi="Times New Roman"/>
          <w:szCs w:val="21"/>
        </w:rPr>
      </w:pPr>
    </w:p>
    <w:p w14:paraId="43170194" w14:textId="2F9DEB87" w:rsidR="00FB04AF" w:rsidRPr="002C2EF3" w:rsidDel="00CD1873" w:rsidRDefault="00FB04AF" w:rsidP="00977842">
      <w:pPr>
        <w:snapToGrid w:val="0"/>
        <w:spacing w:line="360" w:lineRule="auto"/>
        <w:rPr>
          <w:del w:id="504" w:author="张海龙" w:date="2023-09-09T21:06:00Z"/>
          <w:rFonts w:ascii="Times New Roman" w:hAnsi="Times New Roman"/>
          <w:b/>
          <w:sz w:val="24"/>
        </w:rPr>
      </w:pPr>
      <w:del w:id="505" w:author="张海龙" w:date="2023-09-09T21:06:00Z">
        <w:r w:rsidRPr="002C2EF3" w:rsidDel="00CD1873">
          <w:rPr>
            <w:rFonts w:ascii="Times New Roman" w:hAnsi="Times New Roman"/>
            <w:b/>
            <w:sz w:val="24"/>
          </w:rPr>
          <w:delText>【实验仪器与用具】</w:delText>
        </w:r>
      </w:del>
    </w:p>
    <w:p w14:paraId="64A46FEB" w14:textId="5E8E808D" w:rsidR="00FB04AF" w:rsidRPr="002C2EF3" w:rsidDel="00CD1873" w:rsidRDefault="00FB04AF" w:rsidP="00977842">
      <w:pPr>
        <w:snapToGrid w:val="0"/>
        <w:spacing w:line="360" w:lineRule="auto"/>
        <w:ind w:firstLineChars="200" w:firstLine="420"/>
        <w:rPr>
          <w:del w:id="506" w:author="张海龙" w:date="2023-09-09T21:06:00Z"/>
          <w:rFonts w:ascii="Times New Roman" w:hAnsi="Times New Roman"/>
          <w:szCs w:val="21"/>
        </w:rPr>
      </w:pPr>
      <w:del w:id="507" w:author="张海龙" w:date="2023-09-09T21:06:00Z">
        <w:r w:rsidRPr="002C2EF3" w:rsidDel="00CD1873">
          <w:rPr>
            <w:rFonts w:ascii="Times New Roman" w:hAnsi="Times New Roman"/>
            <w:szCs w:val="21"/>
          </w:rPr>
          <w:delText>示波器一台，万用表</w:delText>
        </w:r>
        <w:r w:rsidRPr="002C2EF3" w:rsidDel="00CD1873">
          <w:rPr>
            <w:rFonts w:ascii="Times New Roman" w:hAnsi="Times New Roman"/>
            <w:szCs w:val="21"/>
          </w:rPr>
          <w:delText>(Fluke 17B+</w:delText>
        </w:r>
        <w:r w:rsidR="00B20D5D" w:rsidDel="00CD1873">
          <w:rPr>
            <w:rFonts w:ascii="Times New Roman" w:hAnsi="Times New Roman" w:hint="eastAsia"/>
            <w:szCs w:val="21"/>
          </w:rPr>
          <w:delText>，优利德</w:delText>
        </w:r>
        <w:r w:rsidR="00B20D5D" w:rsidDel="00CD1873">
          <w:rPr>
            <w:rFonts w:ascii="Times New Roman" w:hAnsi="Times New Roman"/>
            <w:szCs w:val="21"/>
          </w:rPr>
          <w:delText xml:space="preserve"> UT39A</w:delText>
        </w:r>
        <w:r w:rsidRPr="002C2EF3" w:rsidDel="00CD1873">
          <w:rPr>
            <w:rFonts w:ascii="Times New Roman" w:hAnsi="Times New Roman"/>
            <w:szCs w:val="21"/>
          </w:rPr>
          <w:delText>)</w:delText>
        </w:r>
        <w:r w:rsidR="00977842" w:rsidDel="00CD1873">
          <w:rPr>
            <w:rFonts w:ascii="Times New Roman" w:hAnsi="Times New Roman" w:hint="eastAsia"/>
            <w:szCs w:val="21"/>
          </w:rPr>
          <w:delText>、</w:delText>
        </w:r>
        <w:r w:rsidR="005625DA" w:rsidDel="00CD1873">
          <w:rPr>
            <w:rFonts w:ascii="Times New Roman" w:hAnsi="Times New Roman" w:hint="eastAsia"/>
            <w:szCs w:val="21"/>
          </w:rPr>
          <w:delText>电源</w:delText>
        </w:r>
        <w:r w:rsidR="00977842" w:rsidDel="00CD1873">
          <w:rPr>
            <w:rFonts w:ascii="Times New Roman" w:hAnsi="Times New Roman" w:hint="eastAsia"/>
            <w:szCs w:val="21"/>
          </w:rPr>
          <w:delText>（</w:delText>
        </w:r>
        <w:r w:rsidR="00977842" w:rsidDel="00CD1873">
          <w:rPr>
            <w:rFonts w:ascii="Times New Roman" w:hAnsi="Times New Roman" w:hint="eastAsia"/>
            <w:szCs w:val="21"/>
          </w:rPr>
          <w:delText>HZDH</w:delText>
        </w:r>
        <w:r w:rsidR="00977842" w:rsidDel="00CD1873">
          <w:rPr>
            <w:rFonts w:ascii="Times New Roman" w:hAnsi="Times New Roman"/>
            <w:szCs w:val="21"/>
          </w:rPr>
          <w:delText xml:space="preserve"> DH</w:delText>
        </w:r>
        <w:r w:rsidR="00977842" w:rsidDel="00CD1873">
          <w:rPr>
            <w:rFonts w:ascii="Times New Roman" w:hAnsi="Times New Roman" w:hint="eastAsia"/>
            <w:szCs w:val="21"/>
          </w:rPr>
          <w:delText>1715A</w:delText>
        </w:r>
        <w:r w:rsidR="00977842" w:rsidDel="00CD1873">
          <w:rPr>
            <w:rFonts w:ascii="Times New Roman" w:hAnsi="Times New Roman" w:hint="eastAsia"/>
            <w:szCs w:val="21"/>
          </w:rPr>
          <w:delText>，</w:delText>
        </w:r>
        <w:r w:rsidR="00977842" w:rsidDel="00CD1873">
          <w:rPr>
            <w:rFonts w:ascii="Times New Roman" w:hAnsi="Times New Roman" w:hint="eastAsia"/>
            <w:szCs w:val="21"/>
          </w:rPr>
          <w:delText xml:space="preserve"> </w:delText>
        </w:r>
        <w:r w:rsidR="00977842" w:rsidDel="00CD1873">
          <w:rPr>
            <w:rFonts w:ascii="Times New Roman" w:hAnsi="Times New Roman"/>
            <w:szCs w:val="21"/>
          </w:rPr>
          <w:delText>rigol DP832</w:delText>
        </w:r>
        <w:r w:rsidR="00977842" w:rsidDel="00CD1873">
          <w:rPr>
            <w:rFonts w:ascii="Times New Roman" w:hAnsi="Times New Roman"/>
            <w:szCs w:val="21"/>
          </w:rPr>
          <w:delText>，</w:delText>
        </w:r>
        <w:r w:rsidR="00977842" w:rsidDel="00CD1873">
          <w:rPr>
            <w:rFonts w:ascii="Times New Roman" w:hAnsi="Times New Roman"/>
            <w:szCs w:val="21"/>
          </w:rPr>
          <w:delText>rigol DP711</w:delText>
        </w:r>
        <w:r w:rsidR="00977842" w:rsidDel="00CD1873">
          <w:rPr>
            <w:rFonts w:ascii="Times New Roman" w:hAnsi="Times New Roman" w:hint="eastAsia"/>
            <w:szCs w:val="21"/>
          </w:rPr>
          <w:delText>）、</w:delText>
        </w:r>
        <w:r w:rsidR="00977842" w:rsidDel="00CD1873">
          <w:rPr>
            <w:rFonts w:ascii="Times New Roman" w:hAnsi="Times New Roman"/>
            <w:szCs w:val="21"/>
          </w:rPr>
          <w:delText>功率电阻</w:delText>
        </w:r>
        <w:r w:rsidRPr="002C2EF3" w:rsidDel="00CD1873">
          <w:rPr>
            <w:rFonts w:ascii="Times New Roman" w:hAnsi="Times New Roman"/>
            <w:szCs w:val="21"/>
          </w:rPr>
          <w:delText>。</w:delText>
        </w:r>
      </w:del>
    </w:p>
    <w:p w14:paraId="136677EB" w14:textId="57FB0B61" w:rsidR="00FB04AF" w:rsidRPr="00977842" w:rsidDel="00CD1873" w:rsidRDefault="00B20D5D" w:rsidP="00977842">
      <w:pPr>
        <w:snapToGrid w:val="0"/>
        <w:spacing w:line="360" w:lineRule="auto"/>
        <w:ind w:firstLineChars="200" w:firstLine="420"/>
        <w:rPr>
          <w:del w:id="508" w:author="张海龙" w:date="2023-09-09T21:06:00Z"/>
          <w:rFonts w:ascii="Times New Roman" w:hAnsi="Times New Roman"/>
          <w:szCs w:val="21"/>
        </w:rPr>
      </w:pPr>
      <w:del w:id="509" w:author="张海龙" w:date="2023-09-09T21:06:00Z">
        <w:r w:rsidDel="00CD1873">
          <w:rPr>
            <w:rFonts w:ascii="Times New Roman" w:hAnsi="Times New Roman" w:hint="eastAsia"/>
            <w:szCs w:val="21"/>
          </w:rPr>
          <w:delText>关于</w:delText>
        </w:r>
        <w:r w:rsidDel="00CD1873">
          <w:rPr>
            <w:rFonts w:ascii="Times New Roman" w:hAnsi="Times New Roman"/>
            <w:szCs w:val="21"/>
          </w:rPr>
          <w:delText>电源的详细</w:delText>
        </w:r>
        <w:r w:rsidDel="00CD1873">
          <w:rPr>
            <w:rFonts w:ascii="Times New Roman" w:hAnsi="Times New Roman" w:hint="eastAsia"/>
            <w:szCs w:val="21"/>
          </w:rPr>
          <w:delText>信息可</w:delText>
        </w:r>
        <w:r w:rsidDel="00CD1873">
          <w:rPr>
            <w:rFonts w:ascii="Times New Roman" w:hAnsi="Times New Roman"/>
            <w:szCs w:val="21"/>
          </w:rPr>
          <w:delText>参考</w:delText>
        </w:r>
        <w:r w:rsidDel="00CD1873">
          <w:rPr>
            <w:rFonts w:ascii="Times New Roman" w:hAnsi="Times New Roman" w:hint="eastAsia"/>
            <w:szCs w:val="21"/>
          </w:rPr>
          <w:delText>课程</w:delText>
        </w:r>
        <w:r w:rsidDel="00CD1873">
          <w:rPr>
            <w:rFonts w:ascii="Times New Roman" w:hAnsi="Times New Roman"/>
            <w:szCs w:val="21"/>
          </w:rPr>
          <w:delText>网站资源区上传的</w:delText>
        </w:r>
        <w:r w:rsidDel="00CD1873">
          <w:rPr>
            <w:rFonts w:ascii="Times New Roman" w:hAnsi="Times New Roman" w:hint="eastAsia"/>
            <w:szCs w:val="21"/>
          </w:rPr>
          <w:delText>设备手册</w:delText>
        </w:r>
        <w:r w:rsidDel="00CD1873">
          <w:rPr>
            <w:rFonts w:ascii="Times New Roman" w:hAnsi="Times New Roman"/>
            <w:szCs w:val="21"/>
          </w:rPr>
          <w:delText>。</w:delText>
        </w:r>
      </w:del>
    </w:p>
    <w:p w14:paraId="5D133B46" w14:textId="278A4CF0" w:rsidR="00FB04AF" w:rsidRPr="002C2EF3" w:rsidDel="00CD1873" w:rsidRDefault="00FB04AF" w:rsidP="00977842">
      <w:pPr>
        <w:snapToGrid w:val="0"/>
        <w:spacing w:line="360" w:lineRule="auto"/>
        <w:rPr>
          <w:del w:id="510" w:author="张海龙" w:date="2023-09-09T21:07:00Z"/>
          <w:rFonts w:ascii="Times New Roman" w:hAnsi="Times New Roman"/>
          <w:b/>
          <w:sz w:val="24"/>
        </w:rPr>
      </w:pPr>
      <w:del w:id="511" w:author="张海龙" w:date="2023-09-09T21:07:00Z">
        <w:r w:rsidRPr="002C2EF3" w:rsidDel="00CD1873">
          <w:rPr>
            <w:rFonts w:ascii="Times New Roman" w:hAnsi="Times New Roman"/>
            <w:b/>
            <w:sz w:val="24"/>
          </w:rPr>
          <w:delText>【实验原理】</w:delText>
        </w:r>
      </w:del>
    </w:p>
    <w:p w14:paraId="22AF37FE" w14:textId="623213D0" w:rsidR="00FB04AF" w:rsidRPr="006A4727" w:rsidDel="00CD1873" w:rsidRDefault="002255C6" w:rsidP="00977842">
      <w:pPr>
        <w:snapToGrid w:val="0"/>
        <w:spacing w:line="360" w:lineRule="auto"/>
        <w:ind w:firstLineChars="200" w:firstLine="422"/>
        <w:rPr>
          <w:del w:id="512" w:author="张海龙" w:date="2023-09-09T21:07:00Z"/>
          <w:rFonts w:ascii="Times New Roman" w:hAnsi="Times New Roman"/>
          <w:b/>
          <w:bCs/>
        </w:rPr>
      </w:pPr>
      <w:del w:id="513" w:author="张海龙" w:date="2023-09-09T21:07:00Z">
        <w:r w:rsidRPr="006A4727" w:rsidDel="00CD1873">
          <w:rPr>
            <w:rFonts w:ascii="Times New Roman" w:hAnsi="Times New Roman" w:hint="eastAsia"/>
            <w:b/>
            <w:bCs/>
          </w:rPr>
          <w:delText>1</w:delText>
        </w:r>
        <w:r w:rsidRPr="006A4727" w:rsidDel="00CD1873">
          <w:rPr>
            <w:rFonts w:ascii="Times New Roman" w:hAnsi="Times New Roman"/>
            <w:b/>
            <w:bCs/>
          </w:rPr>
          <w:delText xml:space="preserve">. </w:delText>
        </w:r>
        <w:r w:rsidR="00227A64" w:rsidRPr="006A4727" w:rsidDel="00CD1873">
          <w:rPr>
            <w:rFonts w:ascii="Times New Roman" w:hAnsi="Times New Roman" w:hint="eastAsia"/>
            <w:b/>
            <w:bCs/>
          </w:rPr>
          <w:delText>数字万用表的原理</w:delText>
        </w:r>
      </w:del>
    </w:p>
    <w:p w14:paraId="381F90FE" w14:textId="4B4854B5" w:rsidR="00227A64" w:rsidDel="00CD1873" w:rsidRDefault="00227A64" w:rsidP="00977842">
      <w:pPr>
        <w:snapToGrid w:val="0"/>
        <w:spacing w:line="360" w:lineRule="auto"/>
        <w:ind w:firstLineChars="200" w:firstLine="420"/>
        <w:rPr>
          <w:del w:id="514" w:author="张海龙" w:date="2023-09-09T21:07:00Z"/>
          <w:rFonts w:ascii="Helvetica" w:hAnsi="Helvetica" w:cs="Helvetica"/>
          <w:color w:val="333333"/>
          <w:szCs w:val="21"/>
          <w:shd w:val="clear" w:color="auto" w:fill="FFFFFF"/>
        </w:rPr>
      </w:pPr>
      <w:del w:id="515" w:author="张海龙" w:date="2023-09-09T21:07:00Z">
        <w:r w:rsidDel="00CD1873">
          <w:rPr>
            <w:rFonts w:ascii="Helvetica" w:hAnsi="Helvetica" w:cs="Helvetica"/>
            <w:color w:val="333333"/>
            <w:szCs w:val="21"/>
            <w:shd w:val="clear" w:color="auto" w:fill="FFFFFF"/>
          </w:rPr>
          <w:delText>万用表测量电压、电流和电阻功能</w:delText>
        </w:r>
        <w:r w:rsidR="00C95624" w:rsidDel="00CD1873">
          <w:rPr>
            <w:rFonts w:ascii="Helvetica" w:hAnsi="Helvetica" w:cs="Helvetica" w:hint="eastAsia"/>
            <w:color w:val="333333"/>
            <w:szCs w:val="21"/>
            <w:shd w:val="clear" w:color="auto" w:fill="FFFFFF"/>
          </w:rPr>
          <w:delText>都</w:delText>
        </w:r>
        <w:r w:rsidDel="00CD1873">
          <w:rPr>
            <w:rFonts w:ascii="Helvetica" w:hAnsi="Helvetica" w:cs="Helvetica"/>
            <w:color w:val="333333"/>
            <w:szCs w:val="21"/>
            <w:shd w:val="clear" w:color="auto" w:fill="FFFFFF"/>
          </w:rPr>
          <w:delText>是通过转换电路部分实现的，而电流、电阻的测量都是基于电压的测量，也就是说数字万用表是在数字</w:delText>
        </w:r>
        <w:r w:rsidRPr="00227A64" w:rsidDel="00CD1873">
          <w:rPr>
            <w:rFonts w:ascii="Helvetica" w:hAnsi="Helvetica" w:cs="Helvetica"/>
            <w:szCs w:val="21"/>
            <w:shd w:val="clear" w:color="auto" w:fill="FFFFFF"/>
          </w:rPr>
          <w:delText>直流电压表</w:delText>
        </w:r>
        <w:r w:rsidDel="00CD1873">
          <w:rPr>
            <w:rFonts w:ascii="Helvetica" w:hAnsi="Helvetica" w:cs="Helvetica"/>
            <w:color w:val="333333"/>
            <w:szCs w:val="21"/>
            <w:shd w:val="clear" w:color="auto" w:fill="FFFFFF"/>
          </w:rPr>
          <w:delText>的基础上扩展而成的。转换器将随时间连续变化的模拟电压量变换成数字量，再由</w:delText>
        </w:r>
        <w:r w:rsidRPr="00227A64" w:rsidDel="00CD1873">
          <w:rPr>
            <w:rFonts w:ascii="Helvetica" w:hAnsi="Helvetica" w:cs="Helvetica"/>
            <w:szCs w:val="21"/>
            <w:shd w:val="clear" w:color="auto" w:fill="FFFFFF"/>
          </w:rPr>
          <w:delText>电子计数器</w:delText>
        </w:r>
        <w:r w:rsidDel="00CD1873">
          <w:rPr>
            <w:rFonts w:ascii="Helvetica" w:hAnsi="Helvetica" w:cs="Helvetica"/>
            <w:color w:val="333333"/>
            <w:szCs w:val="21"/>
            <w:shd w:val="clear" w:color="auto" w:fill="FFFFFF"/>
          </w:rPr>
          <w:delText>对数字量进行计数得到测量结果，再由译码显示电路将测量结果显示出来。逻辑控制电路的协调工作，在时钟的作用下按顺序完成整个测量过程。</w:delText>
        </w:r>
      </w:del>
    </w:p>
    <w:p w14:paraId="20A6C84B" w14:textId="5C018CC4" w:rsidR="00227A64" w:rsidRPr="006A4727" w:rsidDel="00CD1873" w:rsidRDefault="00227A64" w:rsidP="00977842">
      <w:pPr>
        <w:snapToGrid w:val="0"/>
        <w:spacing w:line="360" w:lineRule="auto"/>
        <w:ind w:firstLineChars="200" w:firstLine="422"/>
        <w:rPr>
          <w:del w:id="516" w:author="张海龙" w:date="2023-09-09T21:07:00Z"/>
          <w:rFonts w:ascii="Times New Roman" w:hAnsi="Times New Roman"/>
          <w:b/>
          <w:bCs/>
        </w:rPr>
      </w:pPr>
      <w:del w:id="517" w:author="张海龙" w:date="2023-09-09T21:07:00Z">
        <w:r w:rsidRPr="006A4727" w:rsidDel="00CD1873">
          <w:rPr>
            <w:rFonts w:ascii="Times New Roman" w:hAnsi="Times New Roman" w:hint="eastAsia"/>
            <w:b/>
            <w:bCs/>
          </w:rPr>
          <w:delText>2</w:delText>
        </w:r>
        <w:r w:rsidRPr="006A4727" w:rsidDel="00CD1873">
          <w:rPr>
            <w:rFonts w:ascii="Times New Roman" w:hAnsi="Times New Roman"/>
            <w:b/>
            <w:bCs/>
          </w:rPr>
          <w:delText xml:space="preserve">. </w:delText>
        </w:r>
        <w:r w:rsidRPr="006A4727" w:rsidDel="00CD1873">
          <w:rPr>
            <w:rFonts w:ascii="Times New Roman" w:hAnsi="Times New Roman" w:hint="eastAsia"/>
            <w:b/>
            <w:bCs/>
          </w:rPr>
          <w:delText>数字万用表的关键指标：分辨率，测量精度</w:delText>
        </w:r>
      </w:del>
    </w:p>
    <w:p w14:paraId="75C11183" w14:textId="7FF24517" w:rsidR="00227A64" w:rsidDel="00CD1873" w:rsidRDefault="00227A64" w:rsidP="00977842">
      <w:pPr>
        <w:snapToGrid w:val="0"/>
        <w:spacing w:line="360" w:lineRule="auto"/>
        <w:ind w:firstLineChars="200" w:firstLine="420"/>
        <w:rPr>
          <w:del w:id="518" w:author="张海龙" w:date="2023-09-09T21:07:00Z"/>
          <w:rFonts w:ascii="Helvetica" w:hAnsi="Helvetica" w:cs="Helvetica"/>
          <w:color w:val="333333"/>
          <w:szCs w:val="21"/>
          <w:shd w:val="clear" w:color="auto" w:fill="FFFFFF"/>
        </w:rPr>
      </w:pPr>
      <w:del w:id="519" w:author="张海龙" w:date="2023-09-09T21:07:00Z">
        <w:r w:rsidDel="00CD1873">
          <w:rPr>
            <w:rFonts w:ascii="Helvetica" w:hAnsi="Helvetica" w:cs="Helvetica"/>
            <w:color w:val="333333"/>
            <w:szCs w:val="21"/>
            <w:shd w:val="clear" w:color="auto" w:fill="FFFFFF"/>
          </w:rPr>
          <w:delText>分辨率是判断一块表测量结果的好坏。了解一块表的分辨率，你就可以知道是否可以看到被测量信号的微小变化。例如，如果</w:delText>
        </w:r>
        <w:r w:rsidRPr="00227A64" w:rsidDel="00CD1873">
          <w:rPr>
            <w:rFonts w:ascii="Helvetica" w:hAnsi="Helvetica" w:cs="Helvetica"/>
            <w:szCs w:val="21"/>
            <w:shd w:val="clear" w:color="auto" w:fill="FFFFFF"/>
          </w:rPr>
          <w:delText>数字多用表</w:delText>
        </w:r>
        <w:r w:rsidDel="00CD1873">
          <w:rPr>
            <w:rFonts w:ascii="Helvetica" w:hAnsi="Helvetica" w:cs="Helvetica"/>
            <w:color w:val="333333"/>
            <w:szCs w:val="21"/>
            <w:shd w:val="clear" w:color="auto" w:fill="FFFFFF"/>
          </w:rPr>
          <w:delText>在</w:delText>
        </w:r>
        <w:r w:rsidDel="00CD1873">
          <w:rPr>
            <w:rFonts w:ascii="Helvetica" w:hAnsi="Helvetica" w:cs="Helvetica"/>
            <w:color w:val="333333"/>
            <w:szCs w:val="21"/>
            <w:shd w:val="clear" w:color="auto" w:fill="FFFFFF"/>
          </w:rPr>
          <w:delText>4V</w:delText>
        </w:r>
        <w:r w:rsidDel="00CD1873">
          <w:rPr>
            <w:rFonts w:ascii="Helvetica" w:hAnsi="Helvetica" w:cs="Helvetica"/>
            <w:color w:val="333333"/>
            <w:szCs w:val="21"/>
            <w:shd w:val="clear" w:color="auto" w:fill="FFFFFF"/>
          </w:rPr>
          <w:delText>范围内的分辨率是</w:delText>
        </w:r>
        <w:r w:rsidDel="00CD1873">
          <w:rPr>
            <w:rFonts w:ascii="Helvetica" w:hAnsi="Helvetica" w:cs="Helvetica"/>
            <w:color w:val="333333"/>
            <w:szCs w:val="21"/>
            <w:shd w:val="clear" w:color="auto" w:fill="FFFFFF"/>
          </w:rPr>
          <w:delText>1mV</w:delText>
        </w:r>
        <w:r w:rsidDel="00CD1873">
          <w:rPr>
            <w:rFonts w:ascii="Helvetica" w:hAnsi="Helvetica" w:cs="Helvetica"/>
            <w:color w:val="333333"/>
            <w:szCs w:val="21"/>
            <w:shd w:val="clear" w:color="auto" w:fill="FFFFFF"/>
          </w:rPr>
          <w:delText>，那么在测量</w:delText>
        </w:r>
        <w:r w:rsidDel="00CD1873">
          <w:rPr>
            <w:rFonts w:ascii="Helvetica" w:hAnsi="Helvetica" w:cs="Helvetica"/>
            <w:color w:val="333333"/>
            <w:szCs w:val="21"/>
            <w:shd w:val="clear" w:color="auto" w:fill="FFFFFF"/>
          </w:rPr>
          <w:delText>1V</w:delText>
        </w:r>
        <w:r w:rsidDel="00CD1873">
          <w:rPr>
            <w:rFonts w:ascii="Helvetica" w:hAnsi="Helvetica" w:cs="Helvetica"/>
            <w:color w:val="333333"/>
            <w:szCs w:val="21"/>
            <w:shd w:val="clear" w:color="auto" w:fill="FFFFFF"/>
          </w:rPr>
          <w:delText>的信号时，你就可以看到</w:delText>
        </w:r>
        <w:r w:rsidDel="00CD1873">
          <w:rPr>
            <w:rFonts w:ascii="Helvetica" w:hAnsi="Helvetica" w:cs="Helvetica"/>
            <w:color w:val="333333"/>
            <w:szCs w:val="21"/>
            <w:shd w:val="clear" w:color="auto" w:fill="FFFFFF"/>
          </w:rPr>
          <w:delText>1mV</w:delText>
        </w:r>
        <w:r w:rsidDel="00CD1873">
          <w:rPr>
            <w:rFonts w:ascii="Helvetica" w:hAnsi="Helvetica" w:cs="Helvetica"/>
            <w:color w:val="333333"/>
            <w:szCs w:val="21"/>
            <w:shd w:val="clear" w:color="auto" w:fill="FFFFFF"/>
          </w:rPr>
          <w:delText>（</w:delText>
        </w:r>
        <w:r w:rsidDel="00CD1873">
          <w:rPr>
            <w:rFonts w:ascii="Helvetica" w:hAnsi="Helvetica" w:cs="Helvetica"/>
            <w:color w:val="333333"/>
            <w:szCs w:val="21"/>
            <w:shd w:val="clear" w:color="auto" w:fill="FFFFFF"/>
          </w:rPr>
          <w:delText>1/1000</w:delText>
        </w:r>
        <w:r w:rsidDel="00CD1873">
          <w:rPr>
            <w:rFonts w:ascii="Helvetica" w:hAnsi="Helvetica" w:cs="Helvetica"/>
            <w:color w:val="333333"/>
            <w:szCs w:val="21"/>
            <w:shd w:val="clear" w:color="auto" w:fill="FFFFFF"/>
          </w:rPr>
          <w:delText>伏特）的微小变化</w:delText>
        </w:r>
        <w:r w:rsidDel="00CD1873">
          <w:rPr>
            <w:rFonts w:ascii="Helvetica" w:hAnsi="Helvetica" w:cs="Helvetica" w:hint="eastAsia"/>
            <w:color w:val="333333"/>
            <w:szCs w:val="21"/>
            <w:shd w:val="clear" w:color="auto" w:fill="FFFFFF"/>
          </w:rPr>
          <w:delText>。</w:delText>
        </w:r>
      </w:del>
    </w:p>
    <w:p w14:paraId="5B3AD3E2" w14:textId="7B7A79DE" w:rsidR="00227A64" w:rsidDel="00CD1873" w:rsidRDefault="00227A64" w:rsidP="00977842">
      <w:pPr>
        <w:widowControl/>
        <w:shd w:val="clear" w:color="auto" w:fill="FFFFFF"/>
        <w:snapToGrid w:val="0"/>
        <w:spacing w:line="360" w:lineRule="auto"/>
        <w:ind w:firstLine="480"/>
        <w:jc w:val="left"/>
        <w:rPr>
          <w:del w:id="520" w:author="张海龙" w:date="2023-09-09T21:07:00Z"/>
          <w:rFonts w:ascii="Helvetica" w:hAnsi="Helvetica" w:cs="Helvetica"/>
          <w:color w:val="333333"/>
          <w:szCs w:val="21"/>
        </w:rPr>
      </w:pPr>
      <w:del w:id="521" w:author="张海龙" w:date="2023-09-09T21:07:00Z">
        <w:r w:rsidDel="00CD1873">
          <w:rPr>
            <w:rFonts w:ascii="Helvetica" w:hAnsi="Helvetica" w:cs="Helvetica"/>
            <w:color w:val="333333"/>
            <w:szCs w:val="21"/>
          </w:rPr>
          <w:delText>精度就是指在特定的使用环境下，出现的</w:delText>
        </w:r>
        <w:r w:rsidRPr="00227A64" w:rsidDel="00CD1873">
          <w:rPr>
            <w:rFonts w:ascii="Helvetica" w:hAnsi="Helvetica" w:cs="Helvetica"/>
            <w:color w:val="333333"/>
            <w:szCs w:val="21"/>
          </w:rPr>
          <w:delText>最大允许误差</w:delText>
        </w:r>
        <w:r w:rsidDel="00CD1873">
          <w:rPr>
            <w:rFonts w:ascii="Helvetica" w:hAnsi="Helvetica" w:cs="Helvetica"/>
            <w:color w:val="333333"/>
            <w:szCs w:val="21"/>
          </w:rPr>
          <w:delText>。换句话说，精度就是用来表明数字多用表的测量值与被测信号的实际值的接近程度。对于数字多用表来说，精度通常使用</w:delText>
        </w:r>
        <w:r w:rsidRPr="00C95624" w:rsidDel="00CD1873">
          <w:rPr>
            <w:rFonts w:ascii="Helvetica" w:hAnsi="Helvetica" w:cs="Helvetica"/>
            <w:color w:val="333333"/>
            <w:szCs w:val="21"/>
          </w:rPr>
          <w:delText>读数的百分数</w:delText>
        </w:r>
        <w:r w:rsidDel="00CD1873">
          <w:rPr>
            <w:rFonts w:ascii="Helvetica" w:hAnsi="Helvetica" w:cs="Helvetica"/>
            <w:color w:val="333333"/>
            <w:szCs w:val="21"/>
          </w:rPr>
          <w:delText>表示。例如，</w:delText>
        </w:r>
        <w:r w:rsidDel="00CD1873">
          <w:rPr>
            <w:rFonts w:ascii="Helvetica" w:hAnsi="Helvetica" w:cs="Helvetica"/>
            <w:color w:val="333333"/>
            <w:szCs w:val="21"/>
          </w:rPr>
          <w:delText>1%</w:delText>
        </w:r>
        <w:r w:rsidDel="00CD1873">
          <w:rPr>
            <w:rFonts w:ascii="Helvetica" w:hAnsi="Helvetica" w:cs="Helvetica"/>
            <w:color w:val="333333"/>
            <w:szCs w:val="21"/>
          </w:rPr>
          <w:delText>的读数精度的含义是：数字多用表的显示是</w:delText>
        </w:r>
        <w:r w:rsidDel="00CD1873">
          <w:rPr>
            <w:rFonts w:ascii="Helvetica" w:hAnsi="Helvetica" w:cs="Helvetica"/>
            <w:color w:val="333333"/>
            <w:szCs w:val="21"/>
          </w:rPr>
          <w:delText>100.0V</w:delText>
        </w:r>
        <w:r w:rsidDel="00CD1873">
          <w:rPr>
            <w:rFonts w:ascii="Helvetica" w:hAnsi="Helvetica" w:cs="Helvetica"/>
            <w:color w:val="333333"/>
            <w:szCs w:val="21"/>
          </w:rPr>
          <w:delText>时，实际的电压可能会在</w:delText>
        </w:r>
        <w:r w:rsidDel="00CD1873">
          <w:rPr>
            <w:rFonts w:ascii="Helvetica" w:hAnsi="Helvetica" w:cs="Helvetica"/>
            <w:color w:val="333333"/>
            <w:szCs w:val="21"/>
          </w:rPr>
          <w:delText>99.0V</w:delText>
        </w:r>
        <w:r w:rsidDel="00CD1873">
          <w:rPr>
            <w:rFonts w:ascii="Helvetica" w:hAnsi="Helvetica" w:cs="Helvetica"/>
            <w:color w:val="333333"/>
            <w:szCs w:val="21"/>
          </w:rPr>
          <w:delText>～</w:delText>
        </w:r>
        <w:r w:rsidDel="00CD1873">
          <w:rPr>
            <w:rFonts w:ascii="Helvetica" w:hAnsi="Helvetica" w:cs="Helvetica"/>
            <w:color w:val="333333"/>
            <w:szCs w:val="21"/>
          </w:rPr>
          <w:delText>101.0V</w:delText>
        </w:r>
        <w:r w:rsidDel="00CD1873">
          <w:rPr>
            <w:rFonts w:ascii="Helvetica" w:hAnsi="Helvetica" w:cs="Helvetica"/>
            <w:color w:val="333333"/>
            <w:szCs w:val="21"/>
          </w:rPr>
          <w:delText>之间。在详细说明书中可能会有特定数值加到基本精度中。它的含义就是，对显示的最右端进行变换要加的字数。在前面的例子中，精度可能会标为</w:delText>
        </w:r>
        <w:r w:rsidDel="00CD1873">
          <w:rPr>
            <w:rFonts w:ascii="Helvetica" w:hAnsi="Helvetica" w:cs="Helvetica"/>
            <w:color w:val="333333"/>
            <w:szCs w:val="21"/>
          </w:rPr>
          <w:delText>±</w:delText>
        </w:r>
        <w:r w:rsidDel="00CD1873">
          <w:rPr>
            <w:rFonts w:ascii="Helvetica" w:hAnsi="Helvetica" w:cs="Helvetica"/>
            <w:color w:val="333333"/>
            <w:szCs w:val="21"/>
          </w:rPr>
          <w:delText>（</w:delText>
        </w:r>
        <w:r w:rsidDel="00CD1873">
          <w:rPr>
            <w:rFonts w:ascii="Helvetica" w:hAnsi="Helvetica" w:cs="Helvetica"/>
            <w:color w:val="333333"/>
            <w:szCs w:val="21"/>
          </w:rPr>
          <w:delText>1%+2</w:delText>
        </w:r>
        <w:r w:rsidDel="00CD1873">
          <w:rPr>
            <w:rFonts w:ascii="Helvetica" w:hAnsi="Helvetica" w:cs="Helvetica"/>
            <w:color w:val="333333"/>
            <w:szCs w:val="21"/>
          </w:rPr>
          <w:delText>）。因此，如果</w:delText>
        </w:r>
        <w:r w:rsidDel="00CD1873">
          <w:rPr>
            <w:rFonts w:ascii="Helvetica" w:hAnsi="Helvetica" w:cs="Helvetica" w:hint="eastAsia"/>
            <w:color w:val="333333"/>
            <w:szCs w:val="21"/>
          </w:rPr>
          <w:delText>万用表的</w:delText>
        </w:r>
        <w:r w:rsidDel="00CD1873">
          <w:rPr>
            <w:rFonts w:ascii="Helvetica" w:hAnsi="Helvetica" w:cs="Helvetica"/>
            <w:color w:val="333333"/>
            <w:szCs w:val="21"/>
          </w:rPr>
          <w:delText>读数是</w:delText>
        </w:r>
        <w:r w:rsidDel="00CD1873">
          <w:rPr>
            <w:rFonts w:ascii="Helvetica" w:hAnsi="Helvetica" w:cs="Helvetica"/>
            <w:color w:val="333333"/>
            <w:szCs w:val="21"/>
          </w:rPr>
          <w:delText>100.0V</w:delText>
        </w:r>
        <w:r w:rsidDel="00CD1873">
          <w:rPr>
            <w:rFonts w:ascii="Helvetica" w:hAnsi="Helvetica" w:cs="Helvetica"/>
            <w:color w:val="333333"/>
            <w:szCs w:val="21"/>
          </w:rPr>
          <w:delText>，实际的电压会在</w:delText>
        </w:r>
        <w:r w:rsidDel="00CD1873">
          <w:rPr>
            <w:rFonts w:ascii="Helvetica" w:hAnsi="Helvetica" w:cs="Helvetica"/>
            <w:color w:val="333333"/>
            <w:szCs w:val="21"/>
          </w:rPr>
          <w:delText>98.8V</w:delText>
        </w:r>
        <w:r w:rsidDel="00CD1873">
          <w:rPr>
            <w:rFonts w:ascii="Helvetica" w:hAnsi="Helvetica" w:cs="Helvetica"/>
            <w:color w:val="333333"/>
            <w:szCs w:val="21"/>
          </w:rPr>
          <w:delText>～</w:delText>
        </w:r>
        <w:r w:rsidDel="00CD1873">
          <w:rPr>
            <w:rFonts w:ascii="Helvetica" w:hAnsi="Helvetica" w:cs="Helvetica"/>
            <w:color w:val="333333"/>
            <w:szCs w:val="21"/>
          </w:rPr>
          <w:delText>101.2V</w:delText>
        </w:r>
        <w:r w:rsidDel="00CD1873">
          <w:rPr>
            <w:rFonts w:ascii="Helvetica" w:hAnsi="Helvetica" w:cs="Helvetica"/>
            <w:color w:val="333333"/>
            <w:szCs w:val="21"/>
          </w:rPr>
          <w:delText>之间。</w:delText>
        </w:r>
      </w:del>
    </w:p>
    <w:p w14:paraId="77001649" w14:textId="76D61D4F" w:rsidR="00227A64" w:rsidRPr="006A4727" w:rsidDel="00CD1873" w:rsidRDefault="00227A64" w:rsidP="00977842">
      <w:pPr>
        <w:widowControl/>
        <w:shd w:val="clear" w:color="auto" w:fill="FFFFFF"/>
        <w:snapToGrid w:val="0"/>
        <w:spacing w:line="360" w:lineRule="auto"/>
        <w:ind w:firstLine="480"/>
        <w:jc w:val="left"/>
        <w:rPr>
          <w:del w:id="522" w:author="张海龙" w:date="2023-09-09T21:07:00Z"/>
          <w:rFonts w:ascii="Helvetica" w:hAnsi="Helvetica" w:cs="Helvetica"/>
          <w:b/>
          <w:bCs/>
          <w:color w:val="333333"/>
          <w:szCs w:val="21"/>
        </w:rPr>
      </w:pPr>
      <w:del w:id="523" w:author="张海龙" w:date="2023-09-09T21:07:00Z">
        <w:r w:rsidRPr="006A4727" w:rsidDel="00CD1873">
          <w:rPr>
            <w:rFonts w:ascii="Helvetica" w:hAnsi="Helvetica" w:cs="Helvetica" w:hint="eastAsia"/>
            <w:b/>
            <w:bCs/>
            <w:color w:val="333333"/>
            <w:szCs w:val="21"/>
          </w:rPr>
          <w:delText>3</w:delText>
        </w:r>
        <w:r w:rsidRPr="006A4727" w:rsidDel="00CD1873">
          <w:rPr>
            <w:rFonts w:ascii="Helvetica" w:hAnsi="Helvetica" w:cs="Helvetica"/>
            <w:b/>
            <w:bCs/>
            <w:color w:val="333333"/>
            <w:szCs w:val="21"/>
          </w:rPr>
          <w:delText xml:space="preserve">. </w:delText>
        </w:r>
        <w:r w:rsidRPr="006A4727" w:rsidDel="00CD1873">
          <w:rPr>
            <w:rFonts w:ascii="Helvetica" w:hAnsi="Helvetica" w:cs="Helvetica" w:hint="eastAsia"/>
            <w:b/>
            <w:bCs/>
            <w:color w:val="333333"/>
            <w:szCs w:val="21"/>
          </w:rPr>
          <w:delText>数字万用表的使用</w:delText>
        </w:r>
      </w:del>
    </w:p>
    <w:p w14:paraId="62D8A135" w14:textId="10065EE4" w:rsidR="002939C9" w:rsidDel="00CD1873" w:rsidRDefault="002939C9" w:rsidP="00977842">
      <w:pPr>
        <w:widowControl/>
        <w:shd w:val="clear" w:color="auto" w:fill="FFFFFF"/>
        <w:snapToGrid w:val="0"/>
        <w:spacing w:line="360" w:lineRule="auto"/>
        <w:ind w:firstLine="480"/>
        <w:jc w:val="left"/>
        <w:rPr>
          <w:del w:id="524" w:author="张海龙" w:date="2023-09-09T21:07:00Z"/>
          <w:rFonts w:ascii="Helvetica" w:hAnsi="Helvetica" w:cs="Helvetica"/>
          <w:color w:val="333333"/>
          <w:szCs w:val="21"/>
        </w:rPr>
      </w:pPr>
      <w:del w:id="525" w:author="张海龙" w:date="2023-09-09T21:07:00Z">
        <w:r w:rsidDel="00CD1873">
          <w:rPr>
            <w:rFonts w:ascii="Helvetica" w:hAnsi="Helvetica" w:cs="Helvetica" w:hint="eastAsia"/>
            <w:color w:val="333333"/>
            <w:szCs w:val="21"/>
          </w:rPr>
          <w:delText>本实验中要学习使用的数字万用表型号是</w:delText>
        </w:r>
        <w:r w:rsidDel="00CD1873">
          <w:rPr>
            <w:rFonts w:ascii="Helvetica" w:hAnsi="Helvetica" w:cs="Helvetica" w:hint="eastAsia"/>
            <w:color w:val="333333"/>
            <w:szCs w:val="21"/>
          </w:rPr>
          <w:delText>F</w:delText>
        </w:r>
        <w:r w:rsidDel="00CD1873">
          <w:rPr>
            <w:rFonts w:ascii="Helvetica" w:hAnsi="Helvetica" w:cs="Helvetica"/>
            <w:color w:val="333333"/>
            <w:szCs w:val="21"/>
          </w:rPr>
          <w:delText>luke 17</w:delText>
        </w:r>
        <w:r w:rsidDel="00CD1873">
          <w:rPr>
            <w:rFonts w:ascii="Helvetica" w:hAnsi="Helvetica" w:cs="Helvetica" w:hint="eastAsia"/>
            <w:color w:val="333333"/>
            <w:szCs w:val="21"/>
          </w:rPr>
          <w:delText>B</w:delText>
        </w:r>
        <w:r w:rsidR="00CB17EC" w:rsidDel="00CD1873">
          <w:rPr>
            <w:rFonts w:ascii="Helvetica" w:hAnsi="Helvetica" w:cs="Helvetica"/>
            <w:color w:val="333333"/>
            <w:szCs w:val="21"/>
          </w:rPr>
          <w:delText>+</w:delText>
        </w:r>
        <w:r w:rsidDel="00CD1873">
          <w:rPr>
            <w:rFonts w:ascii="Helvetica" w:hAnsi="Helvetica" w:cs="Helvetica" w:hint="eastAsia"/>
            <w:color w:val="333333"/>
            <w:szCs w:val="21"/>
          </w:rPr>
          <w:delText>，见下图所示，其它不同厂家不同型号的万用表使用方法类似。</w:delText>
        </w:r>
      </w:del>
    </w:p>
    <w:p w14:paraId="0C29CA9E" w14:textId="5DA39189" w:rsidR="00227A64" w:rsidDel="00CD1873" w:rsidRDefault="00A92714" w:rsidP="00977842">
      <w:pPr>
        <w:snapToGrid w:val="0"/>
        <w:spacing w:line="360" w:lineRule="auto"/>
        <w:ind w:firstLineChars="200" w:firstLine="420"/>
        <w:jc w:val="center"/>
        <w:rPr>
          <w:del w:id="526" w:author="张海龙" w:date="2023-09-09T21:07:00Z"/>
          <w:rFonts w:ascii="Times New Roman" w:hAnsi="Times New Roman"/>
        </w:rPr>
      </w:pPr>
      <w:del w:id="527" w:author="张海龙" w:date="2023-09-09T21:07:00Z">
        <w:r w:rsidRPr="003F2AB4" w:rsidDel="00CD1873">
          <w:rPr>
            <w:rFonts w:ascii="Times New Roman" w:hAnsi="Times New Roman"/>
            <w:noProof/>
          </w:rPr>
          <w:drawing>
            <wp:inline distT="0" distB="0" distL="0" distR="0" wp14:anchorId="553B908E" wp14:editId="0AB64460">
              <wp:extent cx="3600000" cy="2764724"/>
              <wp:effectExtent l="0" t="0" r="63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600000" cy="2764724"/>
                      </a:xfrm>
                      <a:prstGeom prst="rect">
                        <a:avLst/>
                      </a:prstGeom>
                      <a:noFill/>
                      <a:ln>
                        <a:noFill/>
                      </a:ln>
                    </pic:spPr>
                  </pic:pic>
                </a:graphicData>
              </a:graphic>
            </wp:inline>
          </w:drawing>
        </w:r>
      </w:del>
    </w:p>
    <w:p w14:paraId="0E602385" w14:textId="07D3D825" w:rsidR="002939C9" w:rsidDel="00CD1873" w:rsidRDefault="002939C9" w:rsidP="00977842">
      <w:pPr>
        <w:snapToGrid w:val="0"/>
        <w:spacing w:line="360" w:lineRule="auto"/>
        <w:ind w:firstLineChars="200" w:firstLine="420"/>
        <w:jc w:val="center"/>
        <w:rPr>
          <w:del w:id="528" w:author="张海龙" w:date="2023-09-09T21:07:00Z"/>
          <w:rFonts w:ascii="Times New Roman" w:hAnsi="Times New Roman"/>
        </w:rPr>
      </w:pPr>
      <w:del w:id="529" w:author="张海龙" w:date="2023-09-09T21:07:00Z">
        <w:r w:rsidDel="00CD1873">
          <w:rPr>
            <w:rFonts w:ascii="Times New Roman" w:hAnsi="Times New Roman" w:hint="eastAsia"/>
          </w:rPr>
          <w:delText>图</w:delText>
        </w:r>
        <w:r w:rsidDel="00CD1873">
          <w:rPr>
            <w:rFonts w:ascii="Times New Roman" w:hAnsi="Times New Roman" w:hint="eastAsia"/>
          </w:rPr>
          <w:delText>1</w:delText>
        </w:r>
        <w:r w:rsidDel="00CD1873">
          <w:rPr>
            <w:rFonts w:ascii="Times New Roman" w:hAnsi="Times New Roman" w:hint="eastAsia"/>
          </w:rPr>
          <w:delText>：</w:delText>
        </w:r>
        <w:r w:rsidDel="00CD1873">
          <w:rPr>
            <w:rFonts w:ascii="Times New Roman" w:hAnsi="Times New Roman" w:hint="eastAsia"/>
          </w:rPr>
          <w:delText xml:space="preserve"> </w:delText>
        </w:r>
        <w:r w:rsidDel="00CD1873">
          <w:rPr>
            <w:rFonts w:ascii="Times New Roman" w:hAnsi="Times New Roman" w:hint="eastAsia"/>
          </w:rPr>
          <w:delText>数字万用表</w:delText>
        </w:r>
        <w:r w:rsidR="008B4FE5" w:rsidDel="00CD1873">
          <w:rPr>
            <w:rFonts w:ascii="Times New Roman" w:hAnsi="Times New Roman" w:hint="eastAsia"/>
          </w:rPr>
          <w:delText>（</w:delText>
        </w:r>
        <w:r w:rsidR="008B4FE5" w:rsidDel="00CD1873">
          <w:rPr>
            <w:rFonts w:ascii="Times New Roman" w:hAnsi="Times New Roman" w:hint="eastAsia"/>
          </w:rPr>
          <w:delText>Fluke</w:delText>
        </w:r>
        <w:r w:rsidR="008B4FE5" w:rsidDel="00CD1873">
          <w:rPr>
            <w:rFonts w:ascii="Times New Roman" w:hAnsi="Times New Roman"/>
          </w:rPr>
          <w:delText xml:space="preserve"> 17B+</w:delText>
        </w:r>
        <w:r w:rsidR="008B4FE5" w:rsidDel="00CD1873">
          <w:rPr>
            <w:rFonts w:ascii="Times New Roman" w:hAnsi="Times New Roman"/>
          </w:rPr>
          <w:delText>）</w:delText>
        </w:r>
      </w:del>
    </w:p>
    <w:p w14:paraId="5F8873FB" w14:textId="5ADC7B04" w:rsidR="002939C9" w:rsidDel="00CD1873" w:rsidRDefault="002939C9" w:rsidP="00977842">
      <w:pPr>
        <w:snapToGrid w:val="0"/>
        <w:spacing w:line="360" w:lineRule="auto"/>
        <w:ind w:firstLineChars="200" w:firstLine="420"/>
        <w:jc w:val="left"/>
        <w:rPr>
          <w:del w:id="530" w:author="张海龙" w:date="2023-09-09T21:07:00Z"/>
          <w:rFonts w:ascii="Times New Roman" w:hAnsi="Times New Roman"/>
        </w:rPr>
      </w:pPr>
      <w:del w:id="531" w:author="张海龙" w:date="2023-09-09T21:07:00Z">
        <w:r w:rsidDel="00CD1873">
          <w:rPr>
            <w:rFonts w:ascii="Times New Roman" w:hAnsi="Times New Roman" w:hint="eastAsia"/>
          </w:rPr>
          <w:delText>数字万用表的基本功能是用来测试直流电压、交流电压、电阻、电流、电容以及二极管的特性，测试时插入正确的接线端口，选择正确的测试档位，黄色的多功能转换键还可以切换不同的功能。</w:delText>
        </w:r>
      </w:del>
    </w:p>
    <w:p w14:paraId="3EC793F2" w14:textId="698CA4BB" w:rsidR="002939C9" w:rsidRPr="006A4727" w:rsidDel="00B7527E" w:rsidRDefault="002939C9" w:rsidP="00977842">
      <w:pPr>
        <w:snapToGrid w:val="0"/>
        <w:spacing w:line="360" w:lineRule="auto"/>
        <w:ind w:firstLineChars="200" w:firstLine="422"/>
        <w:jc w:val="left"/>
        <w:rPr>
          <w:del w:id="532" w:author="张海龙" w:date="2023-09-10T13:25:00Z"/>
          <w:rFonts w:ascii="Times New Roman" w:hAnsi="Times New Roman"/>
          <w:b/>
          <w:bCs/>
        </w:rPr>
      </w:pPr>
      <w:del w:id="533" w:author="张海龙" w:date="2023-09-10T13:25:00Z">
        <w:r w:rsidRPr="006A4727" w:rsidDel="00B7527E">
          <w:rPr>
            <w:rFonts w:ascii="Times New Roman" w:hAnsi="Times New Roman" w:hint="eastAsia"/>
            <w:b/>
            <w:bCs/>
          </w:rPr>
          <w:delText>4</w:delText>
        </w:r>
        <w:r w:rsidRPr="006A4727" w:rsidDel="00B7527E">
          <w:rPr>
            <w:rFonts w:ascii="Times New Roman" w:hAnsi="Times New Roman"/>
            <w:b/>
            <w:bCs/>
          </w:rPr>
          <w:delText xml:space="preserve">. </w:delText>
        </w:r>
        <w:r w:rsidRPr="006A4727" w:rsidDel="00B7527E">
          <w:rPr>
            <w:rFonts w:ascii="Times New Roman" w:hAnsi="Times New Roman" w:hint="eastAsia"/>
            <w:b/>
            <w:bCs/>
          </w:rPr>
          <w:delText>直流电源的基本原理</w:delText>
        </w:r>
      </w:del>
    </w:p>
    <w:p w14:paraId="440BE5A5" w14:textId="50BD4685" w:rsidR="00290CDD" w:rsidDel="00B7527E" w:rsidRDefault="002939C9" w:rsidP="00977842">
      <w:pPr>
        <w:snapToGrid w:val="0"/>
        <w:spacing w:line="360" w:lineRule="auto"/>
        <w:ind w:firstLineChars="200" w:firstLine="420"/>
        <w:jc w:val="left"/>
        <w:rPr>
          <w:del w:id="534" w:author="张海龙" w:date="2023-09-10T13:25:00Z"/>
          <w:rFonts w:ascii="Times New Roman" w:hAnsi="Times New Roman"/>
        </w:rPr>
      </w:pPr>
      <w:del w:id="535" w:author="张海龙" w:date="2023-09-10T13:25:00Z">
        <w:r w:rsidDel="00B7527E">
          <w:rPr>
            <w:rFonts w:ascii="Times New Roman" w:hAnsi="Times New Roman" w:hint="eastAsia"/>
          </w:rPr>
          <w:delText>直流电源的作用就是将</w:delText>
        </w:r>
        <w:r w:rsidDel="00B7527E">
          <w:rPr>
            <w:rFonts w:ascii="Times New Roman" w:hAnsi="Times New Roman" w:hint="eastAsia"/>
          </w:rPr>
          <w:delText>2</w:delText>
        </w:r>
        <w:r w:rsidDel="00B7527E">
          <w:rPr>
            <w:rFonts w:ascii="Times New Roman" w:hAnsi="Times New Roman"/>
          </w:rPr>
          <w:delText>20</w:delText>
        </w:r>
        <w:r w:rsidDel="00B7527E">
          <w:rPr>
            <w:rFonts w:ascii="Times New Roman" w:hAnsi="Times New Roman" w:hint="eastAsia"/>
          </w:rPr>
          <w:delText>V</w:delText>
        </w:r>
        <w:r w:rsidDel="00B7527E">
          <w:rPr>
            <w:rFonts w:ascii="Times New Roman" w:hAnsi="Times New Roman" w:hint="eastAsia"/>
          </w:rPr>
          <w:delText>的市电转换成所需要的直流电，常用的直流电压为</w:delText>
        </w:r>
        <w:r w:rsidDel="00B7527E">
          <w:rPr>
            <w:rFonts w:ascii="Times New Roman" w:hAnsi="Times New Roman" w:hint="eastAsia"/>
          </w:rPr>
          <w:delText>5V</w:delText>
        </w:r>
        <w:r w:rsidDel="00B7527E">
          <w:rPr>
            <w:rFonts w:ascii="Times New Roman" w:hAnsi="Times New Roman" w:hint="eastAsia"/>
          </w:rPr>
          <w:delText>，</w:delText>
        </w:r>
        <w:r w:rsidDel="00B7527E">
          <w:rPr>
            <w:rFonts w:ascii="Times New Roman" w:hAnsi="Times New Roman" w:hint="eastAsia"/>
          </w:rPr>
          <w:delText>1</w:delText>
        </w:r>
        <w:r w:rsidDel="00B7527E">
          <w:rPr>
            <w:rFonts w:ascii="Times New Roman" w:hAnsi="Times New Roman"/>
          </w:rPr>
          <w:delText>2</w:delText>
        </w:r>
        <w:r w:rsidDel="00B7527E">
          <w:rPr>
            <w:rFonts w:ascii="Times New Roman" w:hAnsi="Times New Roman" w:hint="eastAsia"/>
          </w:rPr>
          <w:delText>V</w:delText>
        </w:r>
        <w:r w:rsidDel="00B7527E">
          <w:rPr>
            <w:rFonts w:ascii="Times New Roman" w:hAnsi="Times New Roman" w:hint="eastAsia"/>
          </w:rPr>
          <w:delText>，</w:delText>
        </w:r>
        <w:r w:rsidDel="00B7527E">
          <w:rPr>
            <w:rFonts w:ascii="Times New Roman" w:hAnsi="Times New Roman" w:hint="eastAsia"/>
          </w:rPr>
          <w:delText>2</w:delText>
        </w:r>
        <w:r w:rsidDel="00B7527E">
          <w:rPr>
            <w:rFonts w:ascii="Times New Roman" w:hAnsi="Times New Roman"/>
          </w:rPr>
          <w:delText>4</w:delText>
        </w:r>
        <w:r w:rsidDel="00B7527E">
          <w:rPr>
            <w:rFonts w:ascii="Times New Roman" w:hAnsi="Times New Roman" w:hint="eastAsia"/>
          </w:rPr>
          <w:delText>V</w:delText>
        </w:r>
        <w:r w:rsidDel="00B7527E">
          <w:rPr>
            <w:rFonts w:ascii="Times New Roman" w:hAnsi="Times New Roman" w:hint="eastAsia"/>
          </w:rPr>
          <w:delText>，</w:delText>
        </w:r>
        <w:r w:rsidDel="00B7527E">
          <w:rPr>
            <w:rFonts w:ascii="Times New Roman" w:hAnsi="Times New Roman" w:hint="eastAsia"/>
          </w:rPr>
          <w:delText>2</w:delText>
        </w:r>
        <w:r w:rsidDel="00B7527E">
          <w:rPr>
            <w:rFonts w:ascii="Times New Roman" w:hAnsi="Times New Roman"/>
          </w:rPr>
          <w:delText>8</w:delText>
        </w:r>
        <w:r w:rsidDel="00B7527E">
          <w:rPr>
            <w:rFonts w:ascii="Times New Roman" w:hAnsi="Times New Roman" w:hint="eastAsia"/>
          </w:rPr>
          <w:delText>V</w:delText>
        </w:r>
        <w:r w:rsidDel="00B7527E">
          <w:rPr>
            <w:rFonts w:ascii="Times New Roman" w:hAnsi="Times New Roman" w:hint="eastAsia"/>
          </w:rPr>
          <w:delText>，</w:delText>
        </w:r>
        <w:r w:rsidR="00290CDD" w:rsidDel="00B7527E">
          <w:rPr>
            <w:rFonts w:ascii="Times New Roman" w:hAnsi="Times New Roman" w:hint="eastAsia"/>
          </w:rPr>
          <w:delText>4</w:delText>
        </w:r>
        <w:r w:rsidR="00290CDD" w:rsidDel="00B7527E">
          <w:rPr>
            <w:rFonts w:ascii="Times New Roman" w:hAnsi="Times New Roman"/>
          </w:rPr>
          <w:delText>8</w:delText>
        </w:r>
        <w:r w:rsidR="00290CDD" w:rsidDel="00B7527E">
          <w:rPr>
            <w:rFonts w:ascii="Times New Roman" w:hAnsi="Times New Roman" w:hint="eastAsia"/>
          </w:rPr>
          <w:delText>V</w:delText>
        </w:r>
        <w:r w:rsidR="00290CDD" w:rsidDel="00B7527E">
          <w:rPr>
            <w:rFonts w:ascii="Times New Roman" w:hAnsi="Times New Roman" w:hint="eastAsia"/>
          </w:rPr>
          <w:delText>等。直流电源根据获得直流的方式一般分为开关电源和线性电源。开关电源通过</w:delText>
        </w:r>
        <w:r w:rsidR="00D925AF" w:rsidDel="00B7527E">
          <w:rPr>
            <w:rFonts w:ascii="Times New Roman" w:hAnsi="Times New Roman" w:hint="eastAsia"/>
          </w:rPr>
          <w:delText>电容和电感的充放电进行整流，</w:delText>
        </w:r>
        <w:r w:rsidR="00290CDD" w:rsidDel="00B7527E">
          <w:rPr>
            <w:rFonts w:ascii="Times New Roman" w:hAnsi="Times New Roman" w:hint="eastAsia"/>
          </w:rPr>
          <w:delText>控制二极管的开关来获得</w:delText>
        </w:r>
        <w:r w:rsidR="00D925AF" w:rsidDel="00B7527E">
          <w:rPr>
            <w:rFonts w:ascii="Times New Roman" w:hAnsi="Times New Roman" w:hint="eastAsia"/>
          </w:rPr>
          <w:delText>所需的电压值，优点是理想状态下没有功率损耗，转换效率高，缺点是会引入开关噪声，纹波较高。线性电源是先通过变压器降压至所需的电压后，然后利用半导体的线性工作区间进行整流，优点是纹波小，缺点是效率偏低。</w:delText>
        </w:r>
      </w:del>
    </w:p>
    <w:p w14:paraId="1ECB1848" w14:textId="6AE68F35" w:rsidR="002939C9" w:rsidDel="00B7527E" w:rsidRDefault="00290CDD" w:rsidP="00977842">
      <w:pPr>
        <w:snapToGrid w:val="0"/>
        <w:spacing w:line="360" w:lineRule="auto"/>
        <w:ind w:firstLineChars="200" w:firstLine="420"/>
        <w:jc w:val="left"/>
        <w:rPr>
          <w:del w:id="536" w:author="张海龙" w:date="2023-09-10T13:25:00Z"/>
          <w:rFonts w:ascii="Helvetica" w:hAnsi="Helvetica" w:cs="Helvetica"/>
          <w:color w:val="333333"/>
          <w:szCs w:val="21"/>
          <w:shd w:val="clear" w:color="auto" w:fill="FFFFFF"/>
        </w:rPr>
      </w:pPr>
      <w:del w:id="537" w:author="张海龙" w:date="2023-09-10T13:25:00Z">
        <w:r w:rsidDel="00B7527E">
          <w:rPr>
            <w:rFonts w:ascii="Helvetica" w:hAnsi="Helvetica" w:cs="Helvetica"/>
            <w:color w:val="333333"/>
            <w:szCs w:val="21"/>
            <w:shd w:val="clear" w:color="auto" w:fill="FFFFFF"/>
          </w:rPr>
          <w:delText>直流电源的技术指标分为两种：一种是特性指标，包括允许输入电压、输出电压、输出电流及输出电压调节范围等；另一种是质量指标，用来衡量输出直流电压的稳定程度，包括稳压系数（或电压调整率）、输出电阻（或电流调整率）、纹波电压（周围与随机漂移）。</w:delText>
        </w:r>
        <w:r w:rsidR="00D925AF" w:rsidDel="00B7527E">
          <w:rPr>
            <w:rFonts w:ascii="Helvetica" w:hAnsi="Helvetica" w:cs="Helvetica" w:hint="eastAsia"/>
            <w:color w:val="333333"/>
            <w:szCs w:val="21"/>
            <w:shd w:val="clear" w:color="auto" w:fill="FFFFFF"/>
          </w:rPr>
          <w:delText>使用直流电源时首先要弄清楚电源的电压范围和电流范围是否能满足需求，然后再考虑稳定系数、纹波等是否满足使用需求。</w:delText>
        </w:r>
      </w:del>
    </w:p>
    <w:p w14:paraId="62AFAB55" w14:textId="38CDDB1E" w:rsidR="006A4727" w:rsidRPr="00227A64" w:rsidDel="00B7527E" w:rsidRDefault="006A4727" w:rsidP="00977842">
      <w:pPr>
        <w:snapToGrid w:val="0"/>
        <w:spacing w:line="360" w:lineRule="auto"/>
        <w:ind w:firstLineChars="200" w:firstLine="420"/>
        <w:jc w:val="left"/>
        <w:rPr>
          <w:del w:id="538" w:author="张海龙" w:date="2023-09-10T13:25:00Z"/>
          <w:rFonts w:ascii="Times New Roman" w:hAnsi="Times New Roman"/>
        </w:rPr>
      </w:pPr>
      <w:del w:id="539" w:author="张海龙" w:date="2023-09-10T13:25:00Z">
        <w:r w:rsidDel="00B7527E">
          <w:rPr>
            <w:rFonts w:ascii="Times New Roman" w:hAnsi="Times New Roman" w:hint="eastAsia"/>
          </w:rPr>
          <w:delText>直流电源的工作模式分为恒压输出和恒流输出。恒压输出时电压不随负载电阻的变化而变化，恒流输出时电流不随负载电阻的变化而变化。</w:delText>
        </w:r>
        <w:r w:rsidRPr="00817172" w:rsidDel="00B7527E">
          <w:rPr>
            <w:rFonts w:ascii="Times New Roman" w:hAnsi="Times New Roman" w:hint="eastAsia"/>
            <w:b/>
          </w:rPr>
          <w:delText>恒压输出在电流超过设定值后一般自动切换到恒流模式以保护电源，同理，恒流输出在电压超过设定值后会自动切换到恒压模式以保护电源。</w:delText>
        </w:r>
        <w:r w:rsidDel="00B7527E">
          <w:rPr>
            <w:rFonts w:ascii="Times New Roman" w:hAnsi="Times New Roman" w:hint="eastAsia"/>
          </w:rPr>
          <w:delText>例如最大电压为</w:delText>
        </w:r>
        <w:r w:rsidDel="00B7527E">
          <w:rPr>
            <w:rFonts w:ascii="Times New Roman" w:hAnsi="Times New Roman" w:hint="eastAsia"/>
          </w:rPr>
          <w:delText>3</w:delText>
        </w:r>
        <w:r w:rsidDel="00B7527E">
          <w:rPr>
            <w:rFonts w:ascii="Times New Roman" w:hAnsi="Times New Roman"/>
          </w:rPr>
          <w:delText>0</w:delText>
        </w:r>
        <w:r w:rsidDel="00B7527E">
          <w:rPr>
            <w:rFonts w:ascii="Times New Roman" w:hAnsi="Times New Roman" w:hint="eastAsia"/>
          </w:rPr>
          <w:delText>V</w:delText>
        </w:r>
        <w:r w:rsidDel="00B7527E">
          <w:rPr>
            <w:rFonts w:ascii="Times New Roman" w:hAnsi="Times New Roman" w:hint="eastAsia"/>
          </w:rPr>
          <w:delText>，最大电流为</w:delText>
        </w:r>
        <w:r w:rsidDel="00B7527E">
          <w:rPr>
            <w:rFonts w:ascii="Times New Roman" w:hAnsi="Times New Roman" w:hint="eastAsia"/>
          </w:rPr>
          <w:delText>2A</w:delText>
        </w:r>
        <w:r w:rsidDel="00B7527E">
          <w:rPr>
            <w:rFonts w:ascii="Times New Roman" w:hAnsi="Times New Roman" w:hint="eastAsia"/>
          </w:rPr>
          <w:delText>的电源，当负载为</w:delText>
        </w:r>
        <w:r w:rsidDel="00B7527E">
          <w:rPr>
            <w:rFonts w:ascii="Times New Roman" w:hAnsi="Times New Roman" w:hint="eastAsia"/>
          </w:rPr>
          <w:delText>5</w:delText>
        </w:r>
        <w:r w:rsidDel="00B7527E">
          <w:rPr>
            <w:rFonts w:ascii="Times New Roman" w:hAnsi="Times New Roman"/>
          </w:rPr>
          <w:delText>0</w:delText>
        </w:r>
        <w:r w:rsidDel="00B7527E">
          <w:rPr>
            <w:rFonts w:ascii="Times New Roman" w:hAnsi="Times New Roman" w:hint="eastAsia"/>
          </w:rPr>
          <w:delText>Ω时，可以以</w:delText>
        </w:r>
        <w:r w:rsidDel="00B7527E">
          <w:rPr>
            <w:rFonts w:ascii="Times New Roman" w:hAnsi="Times New Roman" w:hint="eastAsia"/>
          </w:rPr>
          <w:delText>0</w:delText>
        </w:r>
        <w:r w:rsidDel="00B7527E">
          <w:rPr>
            <w:rFonts w:ascii="Times New Roman" w:hAnsi="Times New Roman"/>
          </w:rPr>
          <w:delText>.5</w:delText>
        </w:r>
        <w:r w:rsidDel="00B7527E">
          <w:rPr>
            <w:rFonts w:ascii="Times New Roman" w:hAnsi="Times New Roman" w:hint="eastAsia"/>
          </w:rPr>
          <w:delText>A</w:delText>
        </w:r>
        <w:r w:rsidDel="00B7527E">
          <w:rPr>
            <w:rFonts w:ascii="Times New Roman" w:hAnsi="Times New Roman" w:hint="eastAsia"/>
          </w:rPr>
          <w:delText>的恒流模式工作，但是当设置电流超过</w:delText>
        </w:r>
        <w:r w:rsidDel="00B7527E">
          <w:rPr>
            <w:rFonts w:ascii="Times New Roman" w:hAnsi="Times New Roman" w:hint="eastAsia"/>
          </w:rPr>
          <w:delText>0</w:delText>
        </w:r>
        <w:r w:rsidDel="00B7527E">
          <w:rPr>
            <w:rFonts w:ascii="Times New Roman" w:hAnsi="Times New Roman"/>
          </w:rPr>
          <w:delText>.6</w:delText>
        </w:r>
        <w:r w:rsidDel="00B7527E">
          <w:rPr>
            <w:rFonts w:ascii="Times New Roman" w:hAnsi="Times New Roman" w:hint="eastAsia"/>
          </w:rPr>
          <w:delText>A</w:delText>
        </w:r>
        <w:r w:rsidDel="00B7527E">
          <w:rPr>
            <w:rFonts w:ascii="Times New Roman" w:hAnsi="Times New Roman" w:hint="eastAsia"/>
          </w:rPr>
          <w:delText>时，就自动切换为恒压模式，保证电压不超过</w:delText>
        </w:r>
        <w:r w:rsidDel="00B7527E">
          <w:rPr>
            <w:rFonts w:ascii="Times New Roman" w:hAnsi="Times New Roman" w:hint="eastAsia"/>
          </w:rPr>
          <w:delText>3</w:delText>
        </w:r>
        <w:r w:rsidDel="00B7527E">
          <w:rPr>
            <w:rFonts w:ascii="Times New Roman" w:hAnsi="Times New Roman"/>
          </w:rPr>
          <w:delText>0</w:delText>
        </w:r>
        <w:r w:rsidDel="00B7527E">
          <w:rPr>
            <w:rFonts w:ascii="Times New Roman" w:hAnsi="Times New Roman" w:hint="eastAsia"/>
          </w:rPr>
          <w:delText>V</w:delText>
        </w:r>
        <w:r w:rsidDel="00B7527E">
          <w:rPr>
            <w:rFonts w:ascii="Times New Roman" w:hAnsi="Times New Roman" w:hint="eastAsia"/>
          </w:rPr>
          <w:delText>。</w:delText>
        </w:r>
      </w:del>
    </w:p>
    <w:p w14:paraId="31CEB983" w14:textId="65395809" w:rsidR="006A4727" w:rsidRPr="006A4727" w:rsidDel="00B7527E" w:rsidRDefault="00C95624" w:rsidP="00977842">
      <w:pPr>
        <w:snapToGrid w:val="0"/>
        <w:spacing w:line="360" w:lineRule="auto"/>
        <w:ind w:firstLineChars="200" w:firstLine="420"/>
        <w:jc w:val="left"/>
        <w:rPr>
          <w:del w:id="540" w:author="张海龙" w:date="2023-09-10T13:25:00Z"/>
          <w:rFonts w:ascii="Helvetica" w:hAnsi="Helvetica" w:cs="Helvetica"/>
          <w:color w:val="333333"/>
          <w:szCs w:val="21"/>
          <w:shd w:val="clear" w:color="auto" w:fill="FFFFFF"/>
        </w:rPr>
      </w:pPr>
      <w:del w:id="541" w:author="张海龙" w:date="2023-09-10T13:25:00Z">
        <w:r w:rsidDel="00B7527E">
          <w:rPr>
            <w:rFonts w:ascii="Helvetica" w:hAnsi="Helvetica" w:cs="Helvetica" w:hint="eastAsia"/>
            <w:color w:val="333333"/>
            <w:szCs w:val="21"/>
            <w:shd w:val="clear" w:color="auto" w:fill="FFFFFF"/>
          </w:rPr>
          <w:delText>实验中使用的直流电源</w:delText>
        </w:r>
        <w:r w:rsidR="00B20D5D" w:rsidDel="00B7527E">
          <w:rPr>
            <w:rFonts w:ascii="Helvetica" w:hAnsi="Helvetica" w:cs="Helvetica" w:hint="eastAsia"/>
            <w:color w:val="333333"/>
            <w:szCs w:val="21"/>
            <w:shd w:val="clear" w:color="auto" w:fill="FFFFFF"/>
          </w:rPr>
          <w:delText>为</w:delText>
        </w:r>
        <w:r w:rsidDel="00B7527E">
          <w:rPr>
            <w:rFonts w:ascii="Helvetica" w:hAnsi="Helvetica" w:cs="Helvetica" w:hint="eastAsia"/>
            <w:color w:val="333333"/>
            <w:szCs w:val="21"/>
            <w:shd w:val="clear" w:color="auto" w:fill="FFFFFF"/>
          </w:rPr>
          <w:delText>R</w:delText>
        </w:r>
        <w:r w:rsidDel="00B7527E">
          <w:rPr>
            <w:rFonts w:ascii="Helvetica" w:hAnsi="Helvetica" w:cs="Helvetica"/>
            <w:color w:val="333333"/>
            <w:szCs w:val="21"/>
            <w:shd w:val="clear" w:color="auto" w:fill="FFFFFF"/>
          </w:rPr>
          <w:delText>IGOL</w:delText>
        </w:r>
        <w:r w:rsidR="00B20D5D" w:rsidDel="00B7527E">
          <w:rPr>
            <w:rFonts w:ascii="Helvetica" w:hAnsi="Helvetica" w:cs="Helvetica" w:hint="eastAsia"/>
            <w:color w:val="333333"/>
            <w:szCs w:val="21"/>
            <w:shd w:val="clear" w:color="auto" w:fill="FFFFFF"/>
          </w:rPr>
          <w:delText xml:space="preserve"> </w:delText>
        </w:r>
        <w:r w:rsidDel="00B7527E">
          <w:rPr>
            <w:rFonts w:ascii="Helvetica" w:hAnsi="Helvetica" w:cs="Helvetica" w:hint="eastAsia"/>
            <w:color w:val="333333"/>
            <w:szCs w:val="21"/>
            <w:shd w:val="clear" w:color="auto" w:fill="FFFFFF"/>
          </w:rPr>
          <w:delText>DP</w:delText>
        </w:r>
        <w:r w:rsidR="00817172" w:rsidDel="00B7527E">
          <w:rPr>
            <w:rFonts w:ascii="Helvetica" w:hAnsi="Helvetica" w:cs="Helvetica"/>
            <w:color w:val="333333"/>
            <w:szCs w:val="21"/>
            <w:shd w:val="clear" w:color="auto" w:fill="FFFFFF"/>
          </w:rPr>
          <w:delText>83</w:delText>
        </w:r>
        <w:r w:rsidR="00B20D5D" w:rsidDel="00B7527E">
          <w:rPr>
            <w:rFonts w:ascii="Helvetica" w:hAnsi="Helvetica" w:cs="Helvetica"/>
            <w:color w:val="333333"/>
            <w:szCs w:val="21"/>
            <w:shd w:val="clear" w:color="auto" w:fill="FFFFFF"/>
          </w:rPr>
          <w:delText>2</w:delText>
        </w:r>
        <w:r w:rsidR="00B20D5D" w:rsidDel="00B7527E">
          <w:rPr>
            <w:rFonts w:ascii="Helvetica" w:hAnsi="Helvetica" w:cs="Helvetica" w:hint="eastAsia"/>
            <w:color w:val="333333"/>
            <w:szCs w:val="21"/>
            <w:shd w:val="clear" w:color="auto" w:fill="FFFFFF"/>
          </w:rPr>
          <w:delText>（</w:delText>
        </w:r>
        <w:r w:rsidR="00B20D5D" w:rsidDel="00B7527E">
          <w:rPr>
            <w:rFonts w:ascii="Helvetica" w:hAnsi="Helvetica" w:cs="Helvetica" w:hint="eastAsia"/>
            <w:color w:val="333333"/>
            <w:szCs w:val="21"/>
            <w:shd w:val="clear" w:color="auto" w:fill="FFFFFF"/>
          </w:rPr>
          <w:delText>3</w:delText>
        </w:r>
        <w:r w:rsidR="00B20D5D" w:rsidDel="00B7527E">
          <w:rPr>
            <w:rFonts w:ascii="Helvetica" w:hAnsi="Helvetica" w:cs="Helvetica" w:hint="eastAsia"/>
            <w:color w:val="333333"/>
            <w:szCs w:val="21"/>
            <w:shd w:val="clear" w:color="auto" w:fill="FFFFFF"/>
          </w:rPr>
          <w:delText>通道</w:delText>
        </w:r>
        <w:r w:rsidR="00B20D5D" w:rsidDel="00B7527E">
          <w:rPr>
            <w:rFonts w:ascii="Helvetica" w:hAnsi="Helvetica" w:cs="Helvetica"/>
            <w:color w:val="333333"/>
            <w:szCs w:val="21"/>
            <w:shd w:val="clear" w:color="auto" w:fill="FFFFFF"/>
          </w:rPr>
          <w:delText>）</w:delText>
        </w:r>
        <w:r w:rsidR="00B20D5D" w:rsidDel="00B7527E">
          <w:rPr>
            <w:rFonts w:ascii="Helvetica" w:hAnsi="Helvetica" w:cs="Helvetica" w:hint="eastAsia"/>
            <w:color w:val="333333"/>
            <w:szCs w:val="21"/>
            <w:shd w:val="clear" w:color="auto" w:fill="FFFFFF"/>
          </w:rPr>
          <w:delText>、</w:delText>
        </w:r>
        <w:r w:rsidR="00B20D5D" w:rsidDel="00B7527E">
          <w:rPr>
            <w:rFonts w:ascii="Helvetica" w:hAnsi="Helvetica" w:cs="Helvetica"/>
            <w:color w:val="333333"/>
            <w:szCs w:val="21"/>
            <w:shd w:val="clear" w:color="auto" w:fill="FFFFFF"/>
          </w:rPr>
          <w:delText>rigol DP711</w:delText>
        </w:r>
        <w:r w:rsidR="00B20D5D" w:rsidDel="00B7527E">
          <w:rPr>
            <w:rFonts w:ascii="Helvetica" w:hAnsi="Helvetica" w:cs="Helvetica" w:hint="eastAsia"/>
            <w:color w:val="333333"/>
            <w:szCs w:val="21"/>
            <w:shd w:val="clear" w:color="auto" w:fill="FFFFFF"/>
          </w:rPr>
          <w:delText>（单通道</w:delText>
        </w:r>
        <w:r w:rsidR="00B20D5D" w:rsidDel="00B7527E">
          <w:rPr>
            <w:rFonts w:ascii="Helvetica" w:hAnsi="Helvetica" w:cs="Helvetica"/>
            <w:color w:val="333333"/>
            <w:szCs w:val="21"/>
            <w:shd w:val="clear" w:color="auto" w:fill="FFFFFF"/>
          </w:rPr>
          <w:delText>）或杭州大华的</w:delText>
        </w:r>
        <w:r w:rsidR="00B20D5D" w:rsidDel="00B7527E">
          <w:rPr>
            <w:rFonts w:ascii="Helvetica" w:hAnsi="Helvetica" w:cs="Helvetica"/>
            <w:color w:val="333333"/>
            <w:szCs w:val="21"/>
            <w:shd w:val="clear" w:color="auto" w:fill="FFFFFF"/>
          </w:rPr>
          <w:delText>DH1715A</w:delText>
        </w:r>
        <w:r w:rsidR="00B20D5D" w:rsidDel="00B7527E">
          <w:rPr>
            <w:rFonts w:ascii="Helvetica" w:hAnsi="Helvetica" w:cs="Helvetica" w:hint="eastAsia"/>
            <w:color w:val="333333"/>
            <w:szCs w:val="21"/>
            <w:shd w:val="clear" w:color="auto" w:fill="FFFFFF"/>
          </w:rPr>
          <w:delText>（</w:delText>
        </w:r>
        <w:r w:rsidR="00B20D5D" w:rsidDel="00B7527E">
          <w:rPr>
            <w:rFonts w:ascii="Helvetica" w:hAnsi="Helvetica" w:cs="Helvetica"/>
            <w:color w:val="333333"/>
            <w:szCs w:val="21"/>
            <w:shd w:val="clear" w:color="auto" w:fill="FFFFFF"/>
          </w:rPr>
          <w:delText>2</w:delText>
        </w:r>
        <w:r w:rsidR="00B20D5D" w:rsidDel="00B7527E">
          <w:rPr>
            <w:rFonts w:ascii="Helvetica" w:hAnsi="Helvetica" w:cs="Helvetica" w:hint="eastAsia"/>
            <w:color w:val="333333"/>
            <w:szCs w:val="21"/>
            <w:shd w:val="clear" w:color="auto" w:fill="FFFFFF"/>
          </w:rPr>
          <w:delText>通道</w:delText>
        </w:r>
        <w:r w:rsidR="00B20D5D" w:rsidDel="00B7527E">
          <w:rPr>
            <w:rFonts w:ascii="Helvetica" w:hAnsi="Helvetica" w:cs="Helvetica"/>
            <w:color w:val="333333"/>
            <w:szCs w:val="21"/>
            <w:shd w:val="clear" w:color="auto" w:fill="FFFFFF"/>
          </w:rPr>
          <w:delText>）</w:delText>
        </w:r>
        <w:r w:rsidDel="00B7527E">
          <w:rPr>
            <w:rFonts w:ascii="Helvetica" w:hAnsi="Helvetica" w:cs="Helvetica" w:hint="eastAsia"/>
            <w:color w:val="333333"/>
            <w:szCs w:val="21"/>
            <w:shd w:val="clear" w:color="auto" w:fill="FFFFFF"/>
          </w:rPr>
          <w:delText>线性直流电源，</w:delText>
        </w:r>
        <w:r w:rsidR="00B20D5D" w:rsidDel="00B7527E">
          <w:rPr>
            <w:rFonts w:ascii="Helvetica" w:hAnsi="Helvetica" w:cs="Helvetica" w:hint="eastAsia"/>
            <w:color w:val="333333"/>
            <w:szCs w:val="21"/>
            <w:shd w:val="clear" w:color="auto" w:fill="FFFFFF"/>
          </w:rPr>
          <w:delText>其中</w:delText>
        </w:r>
        <w:r w:rsidR="00B20D5D" w:rsidDel="00B7527E">
          <w:rPr>
            <w:rFonts w:ascii="Helvetica" w:hAnsi="Helvetica" w:cs="Helvetica"/>
            <w:color w:val="333333"/>
            <w:szCs w:val="21"/>
            <w:shd w:val="clear" w:color="auto" w:fill="FFFFFF"/>
          </w:rPr>
          <w:delText>DP832</w:delText>
        </w:r>
        <w:r w:rsidR="007A5B39" w:rsidDel="00B7527E">
          <w:rPr>
            <w:rFonts w:ascii="Helvetica" w:hAnsi="Helvetica" w:cs="Helvetica" w:hint="eastAsia"/>
            <w:color w:val="333333"/>
            <w:szCs w:val="21"/>
            <w:shd w:val="clear" w:color="auto" w:fill="FFFFFF"/>
          </w:rPr>
          <w:delText>前面板见图</w:delText>
        </w:r>
        <w:r w:rsidR="007A5B39" w:rsidDel="00B7527E">
          <w:rPr>
            <w:rFonts w:ascii="Helvetica" w:hAnsi="Helvetica" w:cs="Helvetica" w:hint="eastAsia"/>
            <w:color w:val="333333"/>
            <w:szCs w:val="21"/>
            <w:shd w:val="clear" w:color="auto" w:fill="FFFFFF"/>
          </w:rPr>
          <w:delText>2</w:delText>
        </w:r>
        <w:r w:rsidR="007A5B39" w:rsidDel="00B7527E">
          <w:rPr>
            <w:rFonts w:ascii="Helvetica" w:hAnsi="Helvetica" w:cs="Helvetica" w:hint="eastAsia"/>
            <w:color w:val="333333"/>
            <w:szCs w:val="21"/>
            <w:shd w:val="clear" w:color="auto" w:fill="FFFFFF"/>
          </w:rPr>
          <w:delText>，操作非常简单，开机之后选择恒压或者恒流模式，设置所需要的电压或者电流值，然后按输出即可。</w:delText>
        </w:r>
        <w:r w:rsidDel="00B7527E">
          <w:rPr>
            <w:rFonts w:ascii="Helvetica" w:hAnsi="Helvetica" w:cs="Helvetica" w:hint="eastAsia"/>
            <w:color w:val="333333"/>
            <w:szCs w:val="21"/>
            <w:shd w:val="clear" w:color="auto" w:fill="FFFFFF"/>
          </w:rPr>
          <w:delText>不同厂家不同型号的直流电源使用方式类似。</w:delText>
        </w:r>
      </w:del>
    </w:p>
    <w:p w14:paraId="406DC308" w14:textId="32708474" w:rsidR="006A4727" w:rsidDel="00B7527E" w:rsidRDefault="006A4727" w:rsidP="00977842">
      <w:pPr>
        <w:snapToGrid w:val="0"/>
        <w:spacing w:line="360" w:lineRule="auto"/>
        <w:ind w:firstLineChars="200" w:firstLine="420"/>
        <w:jc w:val="center"/>
        <w:rPr>
          <w:del w:id="542" w:author="张海龙" w:date="2023-09-10T13:25:00Z"/>
          <w:rFonts w:ascii="Helvetica" w:hAnsi="Helvetica" w:cs="Helvetica"/>
          <w:color w:val="333333"/>
          <w:szCs w:val="21"/>
          <w:shd w:val="clear" w:color="auto" w:fill="FFFFFF"/>
        </w:rPr>
      </w:pPr>
      <w:del w:id="543" w:author="张海龙" w:date="2023-09-10T13:25:00Z">
        <w:r w:rsidRPr="006A4727" w:rsidDel="00B7527E">
          <w:rPr>
            <w:rFonts w:ascii="Helvetica" w:hAnsi="Helvetica" w:cs="Helvetica"/>
            <w:noProof/>
            <w:color w:val="333333"/>
            <w:szCs w:val="21"/>
            <w:shd w:val="clear" w:color="auto" w:fill="FFFFFF"/>
          </w:rPr>
          <w:drawing>
            <wp:inline distT="0" distB="0" distL="0" distR="0" wp14:anchorId="71375BF2" wp14:editId="0202C205">
              <wp:extent cx="3689207" cy="2443263"/>
              <wp:effectExtent l="0" t="0" r="6985" b="0"/>
              <wp:docPr id="49156" name="图片 8">
                <a:extLst xmlns:a="http://schemas.openxmlformats.org/drawingml/2006/main">
                  <a:ext uri="{FF2B5EF4-FFF2-40B4-BE49-F238E27FC236}">
                    <a16:creationId xmlns:a16="http://schemas.microsoft.com/office/drawing/2014/main" id="{9DA7B04E-C172-46EA-ACA6-62CD05A4CF1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56" name="图片 8">
                        <a:extLst>
                          <a:ext uri="{FF2B5EF4-FFF2-40B4-BE49-F238E27FC236}">
                            <a16:creationId xmlns:a16="http://schemas.microsoft.com/office/drawing/2014/main" id="{9DA7B04E-C172-46EA-ACA6-62CD05A4CF18}"/>
                          </a:ext>
                        </a:extLst>
                      </pic:cNvPr>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691950" cy="2445079"/>
                      </a:xfrm>
                      <a:prstGeom prst="rect">
                        <a:avLst/>
                      </a:prstGeom>
                      <a:noFill/>
                      <a:ln>
                        <a:noFill/>
                      </a:ln>
                    </pic:spPr>
                  </pic:pic>
                </a:graphicData>
              </a:graphic>
            </wp:inline>
          </w:drawing>
        </w:r>
      </w:del>
    </w:p>
    <w:p w14:paraId="046528AE" w14:textId="26C593B5" w:rsidR="006A4727" w:rsidDel="00B7527E" w:rsidRDefault="006A4727" w:rsidP="00977842">
      <w:pPr>
        <w:snapToGrid w:val="0"/>
        <w:spacing w:line="360" w:lineRule="auto"/>
        <w:ind w:firstLineChars="200" w:firstLine="420"/>
        <w:jc w:val="center"/>
        <w:rPr>
          <w:del w:id="544" w:author="张海龙" w:date="2023-09-10T13:25:00Z"/>
          <w:rFonts w:ascii="Helvetica" w:hAnsi="Helvetica" w:cs="Helvetica"/>
          <w:color w:val="333333"/>
          <w:szCs w:val="21"/>
          <w:shd w:val="clear" w:color="auto" w:fill="FFFFFF"/>
        </w:rPr>
      </w:pPr>
      <w:del w:id="545" w:author="张海龙" w:date="2023-09-10T13:25:00Z">
        <w:r w:rsidDel="00B7527E">
          <w:rPr>
            <w:rFonts w:ascii="Helvetica" w:hAnsi="Helvetica" w:cs="Helvetica" w:hint="eastAsia"/>
            <w:color w:val="333333"/>
            <w:szCs w:val="21"/>
            <w:shd w:val="clear" w:color="auto" w:fill="FFFFFF"/>
          </w:rPr>
          <w:delText>图</w:delText>
        </w:r>
        <w:r w:rsidDel="00B7527E">
          <w:rPr>
            <w:rFonts w:ascii="Helvetica" w:hAnsi="Helvetica" w:cs="Helvetica" w:hint="eastAsia"/>
            <w:color w:val="333333"/>
            <w:szCs w:val="21"/>
            <w:shd w:val="clear" w:color="auto" w:fill="FFFFFF"/>
          </w:rPr>
          <w:delText>2</w:delText>
        </w:r>
        <w:r w:rsidDel="00B7527E">
          <w:rPr>
            <w:rFonts w:ascii="Helvetica" w:hAnsi="Helvetica" w:cs="Helvetica" w:hint="eastAsia"/>
            <w:color w:val="333333"/>
            <w:szCs w:val="21"/>
            <w:shd w:val="clear" w:color="auto" w:fill="FFFFFF"/>
          </w:rPr>
          <w:delText>：直流电源</w:delText>
        </w:r>
      </w:del>
    </w:p>
    <w:p w14:paraId="5FD0330F" w14:textId="04C04EFD" w:rsidR="006A4727" w:rsidDel="00B7527E" w:rsidRDefault="006A4727" w:rsidP="00977842">
      <w:pPr>
        <w:snapToGrid w:val="0"/>
        <w:spacing w:line="360" w:lineRule="auto"/>
        <w:ind w:firstLineChars="200" w:firstLine="420"/>
        <w:jc w:val="center"/>
        <w:rPr>
          <w:del w:id="546" w:author="张海龙" w:date="2023-09-10T13:25:00Z"/>
          <w:rFonts w:ascii="Helvetica" w:hAnsi="Helvetica" w:cs="Helvetica"/>
          <w:color w:val="333333"/>
          <w:szCs w:val="21"/>
          <w:shd w:val="clear" w:color="auto" w:fill="FFFFFF"/>
        </w:rPr>
      </w:pPr>
    </w:p>
    <w:p w14:paraId="2FAD98B2" w14:textId="66F567E9" w:rsidR="00290CDD" w:rsidRPr="002C2EF3" w:rsidDel="00B7527E" w:rsidRDefault="00FB04AF" w:rsidP="00977842">
      <w:pPr>
        <w:snapToGrid w:val="0"/>
        <w:spacing w:line="360" w:lineRule="auto"/>
        <w:rPr>
          <w:del w:id="547" w:author="张海龙" w:date="2023-09-10T13:25:00Z"/>
          <w:rFonts w:ascii="Times New Roman" w:hAnsi="Times New Roman"/>
          <w:b/>
          <w:sz w:val="24"/>
        </w:rPr>
      </w:pPr>
      <w:del w:id="548" w:author="张海龙" w:date="2023-09-10T13:25:00Z">
        <w:r w:rsidRPr="002C2EF3" w:rsidDel="00B7527E">
          <w:rPr>
            <w:rFonts w:ascii="Times New Roman" w:hAnsi="Times New Roman"/>
            <w:b/>
            <w:sz w:val="24"/>
          </w:rPr>
          <w:delText>【实验内容】</w:delText>
        </w:r>
      </w:del>
    </w:p>
    <w:p w14:paraId="07A07F14" w14:textId="440392DE" w:rsidR="002255C6" w:rsidRPr="002255C6" w:rsidDel="00B7527E" w:rsidRDefault="002255C6" w:rsidP="00977842">
      <w:pPr>
        <w:snapToGrid w:val="0"/>
        <w:spacing w:line="360" w:lineRule="auto"/>
        <w:ind w:firstLineChars="200" w:firstLine="422"/>
        <w:rPr>
          <w:del w:id="549" w:author="张海龙" w:date="2023-09-10T13:25:00Z"/>
          <w:rFonts w:ascii="Times New Roman" w:hAnsi="Times New Roman"/>
          <w:szCs w:val="21"/>
        </w:rPr>
      </w:pPr>
      <w:del w:id="550" w:author="张海龙" w:date="2023-09-10T13:25:00Z">
        <w:r w:rsidDel="00B7527E">
          <w:rPr>
            <w:rFonts w:ascii="Times New Roman" w:hAnsi="Times New Roman" w:hint="eastAsia"/>
            <w:b/>
            <w:bCs/>
            <w:szCs w:val="21"/>
          </w:rPr>
          <w:delText>1</w:delText>
        </w:r>
        <w:r w:rsidDel="00B7527E">
          <w:rPr>
            <w:rFonts w:ascii="Times New Roman" w:hAnsi="Times New Roman"/>
            <w:b/>
            <w:bCs/>
            <w:szCs w:val="21"/>
          </w:rPr>
          <w:delText xml:space="preserve">. </w:delText>
        </w:r>
        <w:r w:rsidRPr="002255C6" w:rsidDel="00B7527E">
          <w:rPr>
            <w:rFonts w:ascii="Times New Roman" w:hAnsi="Times New Roman" w:hint="eastAsia"/>
            <w:b/>
            <w:bCs/>
            <w:szCs w:val="21"/>
          </w:rPr>
          <w:delText>万用表的操作</w:delText>
        </w:r>
      </w:del>
    </w:p>
    <w:p w14:paraId="3337DA3D" w14:textId="77F9541A" w:rsidR="002255C6" w:rsidRPr="002255C6" w:rsidDel="00B7527E" w:rsidRDefault="002255C6" w:rsidP="00977842">
      <w:pPr>
        <w:snapToGrid w:val="0"/>
        <w:spacing w:line="360" w:lineRule="auto"/>
        <w:rPr>
          <w:del w:id="551" w:author="张海龙" w:date="2023-09-10T13:25:00Z"/>
          <w:rFonts w:ascii="Times New Roman" w:hAnsi="Times New Roman"/>
          <w:szCs w:val="21"/>
        </w:rPr>
      </w:pPr>
      <w:del w:id="552" w:author="张海龙" w:date="2023-09-10T13:25:00Z">
        <w:r w:rsidRPr="002255C6" w:rsidDel="00B7527E">
          <w:rPr>
            <w:rFonts w:ascii="Times New Roman" w:hAnsi="Times New Roman" w:hint="eastAsia"/>
            <w:szCs w:val="21"/>
          </w:rPr>
          <w:delText>（</w:delText>
        </w:r>
        <w:r w:rsidRPr="002255C6" w:rsidDel="00B7527E">
          <w:rPr>
            <w:rFonts w:ascii="Times New Roman" w:hAnsi="Times New Roman"/>
            <w:szCs w:val="21"/>
          </w:rPr>
          <w:delText>1</w:delText>
        </w:r>
        <w:r w:rsidRPr="002255C6" w:rsidDel="00B7527E">
          <w:rPr>
            <w:rFonts w:ascii="Times New Roman" w:hAnsi="Times New Roman" w:hint="eastAsia"/>
            <w:szCs w:val="21"/>
          </w:rPr>
          <w:delText>）用万用表测两手之间的身体电阻。</w:delText>
        </w:r>
      </w:del>
    </w:p>
    <w:p w14:paraId="00BC23F1" w14:textId="1D9CCD36" w:rsidR="002255C6" w:rsidRPr="002255C6" w:rsidDel="00B7527E" w:rsidRDefault="002255C6" w:rsidP="00977842">
      <w:pPr>
        <w:snapToGrid w:val="0"/>
        <w:spacing w:line="360" w:lineRule="auto"/>
        <w:rPr>
          <w:del w:id="553" w:author="张海龙" w:date="2023-09-10T13:25:00Z"/>
          <w:rFonts w:ascii="Times New Roman" w:hAnsi="Times New Roman"/>
          <w:szCs w:val="21"/>
        </w:rPr>
      </w:pPr>
      <w:del w:id="554" w:author="张海龙" w:date="2023-09-10T13:25:00Z">
        <w:r w:rsidRPr="002255C6" w:rsidDel="00B7527E">
          <w:rPr>
            <w:rFonts w:ascii="Times New Roman" w:hAnsi="Times New Roman" w:hint="eastAsia"/>
            <w:szCs w:val="21"/>
          </w:rPr>
          <w:delText>（</w:delText>
        </w:r>
        <w:r w:rsidRPr="002255C6" w:rsidDel="00B7527E">
          <w:rPr>
            <w:rFonts w:ascii="Times New Roman" w:hAnsi="Times New Roman"/>
            <w:szCs w:val="21"/>
          </w:rPr>
          <w:delText>2</w:delText>
        </w:r>
        <w:r w:rsidRPr="002255C6" w:rsidDel="00B7527E">
          <w:rPr>
            <w:rFonts w:ascii="Times New Roman" w:hAnsi="Times New Roman" w:hint="eastAsia"/>
            <w:szCs w:val="21"/>
          </w:rPr>
          <w:delText>）切换万用表到通断模式，将两个表笔短接，听短路时的嘀嘀声。</w:delText>
        </w:r>
      </w:del>
    </w:p>
    <w:p w14:paraId="4CBB767E" w14:textId="5422D42E" w:rsidR="002255C6" w:rsidRPr="002255C6" w:rsidDel="00B7527E" w:rsidRDefault="002255C6" w:rsidP="00977842">
      <w:pPr>
        <w:snapToGrid w:val="0"/>
        <w:spacing w:line="360" w:lineRule="auto"/>
        <w:rPr>
          <w:del w:id="555" w:author="张海龙" w:date="2023-09-10T13:25:00Z"/>
          <w:rFonts w:ascii="Times New Roman" w:hAnsi="Times New Roman"/>
          <w:szCs w:val="21"/>
        </w:rPr>
      </w:pPr>
      <w:del w:id="556" w:author="张海龙" w:date="2023-09-10T13:25:00Z">
        <w:r w:rsidRPr="002255C6" w:rsidDel="00B7527E">
          <w:rPr>
            <w:rFonts w:ascii="Times New Roman" w:hAnsi="Times New Roman" w:hint="eastAsia"/>
            <w:szCs w:val="21"/>
          </w:rPr>
          <w:delText>（</w:delText>
        </w:r>
        <w:r w:rsidRPr="002255C6" w:rsidDel="00B7527E">
          <w:rPr>
            <w:rFonts w:ascii="Times New Roman" w:hAnsi="Times New Roman"/>
            <w:szCs w:val="21"/>
          </w:rPr>
          <w:delText>3</w:delText>
        </w:r>
        <w:r w:rsidRPr="002255C6" w:rsidDel="00B7527E">
          <w:rPr>
            <w:rFonts w:ascii="Times New Roman" w:hAnsi="Times New Roman" w:hint="eastAsia"/>
            <w:szCs w:val="21"/>
          </w:rPr>
          <w:delText>）切换万用表到二极管模式，测二极管的截止电压和电阻，判断二极管的极性。</w:delText>
        </w:r>
      </w:del>
    </w:p>
    <w:p w14:paraId="4EBDA47A" w14:textId="70C1A6CA" w:rsidR="002255C6" w:rsidRPr="002255C6" w:rsidDel="00B7527E" w:rsidRDefault="002255C6" w:rsidP="00977842">
      <w:pPr>
        <w:snapToGrid w:val="0"/>
        <w:spacing w:line="360" w:lineRule="auto"/>
        <w:rPr>
          <w:del w:id="557" w:author="张海龙" w:date="2023-09-10T13:25:00Z"/>
          <w:rFonts w:ascii="Times New Roman" w:hAnsi="Times New Roman"/>
          <w:szCs w:val="21"/>
        </w:rPr>
      </w:pPr>
      <w:del w:id="558" w:author="张海龙" w:date="2023-09-10T13:25:00Z">
        <w:r w:rsidRPr="002255C6" w:rsidDel="00B7527E">
          <w:rPr>
            <w:rFonts w:ascii="Times New Roman" w:hAnsi="Times New Roman" w:hint="eastAsia"/>
            <w:szCs w:val="21"/>
          </w:rPr>
          <w:delText>（</w:delText>
        </w:r>
        <w:r w:rsidRPr="002255C6" w:rsidDel="00B7527E">
          <w:rPr>
            <w:rFonts w:ascii="Times New Roman" w:hAnsi="Times New Roman"/>
            <w:szCs w:val="21"/>
          </w:rPr>
          <w:delText>4</w:delText>
        </w:r>
        <w:r w:rsidRPr="002255C6" w:rsidDel="00B7527E">
          <w:rPr>
            <w:rFonts w:ascii="Times New Roman" w:hAnsi="Times New Roman" w:hint="eastAsia"/>
            <w:szCs w:val="21"/>
          </w:rPr>
          <w:delText>）切换万用表到电容模式，测电容器的电容。</w:delText>
        </w:r>
      </w:del>
    </w:p>
    <w:p w14:paraId="5C5BC66B" w14:textId="3BFF50F4" w:rsidR="002255C6" w:rsidRPr="002255C6" w:rsidDel="00B7527E" w:rsidRDefault="002255C6" w:rsidP="00977842">
      <w:pPr>
        <w:snapToGrid w:val="0"/>
        <w:spacing w:line="360" w:lineRule="auto"/>
        <w:rPr>
          <w:del w:id="559" w:author="张海龙" w:date="2023-09-10T13:25:00Z"/>
          <w:rFonts w:ascii="Times New Roman" w:hAnsi="Times New Roman"/>
          <w:szCs w:val="21"/>
        </w:rPr>
      </w:pPr>
      <w:del w:id="560" w:author="张海龙" w:date="2023-09-10T13:25:00Z">
        <w:r w:rsidRPr="002255C6" w:rsidDel="00B7527E">
          <w:rPr>
            <w:rFonts w:ascii="Times New Roman" w:hAnsi="Times New Roman" w:hint="eastAsia"/>
            <w:szCs w:val="21"/>
          </w:rPr>
          <w:delText>（</w:delText>
        </w:r>
        <w:r w:rsidRPr="002255C6" w:rsidDel="00B7527E">
          <w:rPr>
            <w:rFonts w:ascii="Times New Roman" w:hAnsi="Times New Roman"/>
            <w:szCs w:val="21"/>
          </w:rPr>
          <w:delText>5</w:delText>
        </w:r>
        <w:r w:rsidRPr="002255C6" w:rsidDel="00B7527E">
          <w:rPr>
            <w:rFonts w:ascii="Times New Roman" w:hAnsi="Times New Roman" w:hint="eastAsia"/>
            <w:szCs w:val="21"/>
          </w:rPr>
          <w:delText>）切换万用表到交流档，测插座的交流电压，</w:delText>
        </w:r>
        <w:r w:rsidRPr="002255C6" w:rsidDel="00B7527E">
          <w:rPr>
            <w:rFonts w:ascii="Times New Roman" w:hAnsi="Times New Roman" w:hint="eastAsia"/>
            <w:b/>
            <w:bCs/>
            <w:szCs w:val="21"/>
          </w:rPr>
          <w:delText>档位选择正确，切莫用手接触表笔端的金属</w:delText>
        </w:r>
        <w:r w:rsidRPr="002255C6" w:rsidDel="00B7527E">
          <w:rPr>
            <w:rFonts w:ascii="Times New Roman" w:hAnsi="Times New Roman" w:hint="eastAsia"/>
            <w:szCs w:val="21"/>
          </w:rPr>
          <w:delText>。【选作：没有把握的同学可以不做。】</w:delText>
        </w:r>
      </w:del>
    </w:p>
    <w:p w14:paraId="5EB370D5" w14:textId="4CD175E9" w:rsidR="00FB04AF" w:rsidDel="00B7527E" w:rsidRDefault="00FB04AF" w:rsidP="00977842">
      <w:pPr>
        <w:snapToGrid w:val="0"/>
        <w:spacing w:line="360" w:lineRule="auto"/>
        <w:ind w:left="420"/>
        <w:rPr>
          <w:del w:id="561" w:author="张海龙" w:date="2023-09-10T13:25:00Z"/>
          <w:rFonts w:ascii="Times New Roman" w:hAnsi="Times New Roman"/>
          <w:szCs w:val="21"/>
        </w:rPr>
      </w:pPr>
    </w:p>
    <w:p w14:paraId="33C2A889" w14:textId="6C269BA2" w:rsidR="002255C6" w:rsidRPr="002255C6" w:rsidDel="00B7527E" w:rsidRDefault="002255C6" w:rsidP="00977842">
      <w:pPr>
        <w:snapToGrid w:val="0"/>
        <w:spacing w:line="360" w:lineRule="auto"/>
        <w:ind w:firstLineChars="200" w:firstLine="422"/>
        <w:rPr>
          <w:del w:id="562" w:author="张海龙" w:date="2023-09-10T13:25:00Z"/>
          <w:rFonts w:ascii="Times New Roman" w:hAnsi="Times New Roman"/>
          <w:szCs w:val="21"/>
        </w:rPr>
      </w:pPr>
      <w:del w:id="563" w:author="张海龙" w:date="2023-09-10T13:25:00Z">
        <w:r w:rsidRPr="002255C6" w:rsidDel="00B7527E">
          <w:rPr>
            <w:rFonts w:ascii="Times New Roman" w:hAnsi="Times New Roman"/>
            <w:b/>
            <w:bCs/>
            <w:szCs w:val="21"/>
          </w:rPr>
          <w:delText xml:space="preserve">2. </w:delText>
        </w:r>
        <w:r w:rsidRPr="002255C6" w:rsidDel="00B7527E">
          <w:rPr>
            <w:rFonts w:ascii="Times New Roman" w:hAnsi="Times New Roman"/>
            <w:b/>
            <w:bCs/>
            <w:szCs w:val="21"/>
          </w:rPr>
          <w:delText>电源的操作</w:delText>
        </w:r>
      </w:del>
    </w:p>
    <w:p w14:paraId="4DC8633D" w14:textId="34DFCE46" w:rsidR="002255C6" w:rsidRPr="002255C6" w:rsidDel="00B7527E" w:rsidRDefault="002255C6" w:rsidP="00977842">
      <w:pPr>
        <w:snapToGrid w:val="0"/>
        <w:spacing w:line="360" w:lineRule="auto"/>
        <w:rPr>
          <w:del w:id="564" w:author="张海龙" w:date="2023-09-10T13:25:00Z"/>
          <w:rFonts w:ascii="Times New Roman" w:hAnsi="Times New Roman"/>
          <w:szCs w:val="21"/>
        </w:rPr>
      </w:pPr>
      <w:del w:id="565" w:author="张海龙" w:date="2023-09-10T13:25:00Z">
        <w:r w:rsidRPr="002255C6" w:rsidDel="00B7527E">
          <w:rPr>
            <w:rFonts w:ascii="Times New Roman" w:hAnsi="Times New Roman" w:hint="eastAsia"/>
            <w:szCs w:val="21"/>
          </w:rPr>
          <w:delText>（</w:delText>
        </w:r>
        <w:r w:rsidRPr="002255C6" w:rsidDel="00B7527E">
          <w:rPr>
            <w:rFonts w:ascii="Times New Roman" w:hAnsi="Times New Roman"/>
            <w:szCs w:val="21"/>
          </w:rPr>
          <w:delText>1</w:delText>
        </w:r>
        <w:r w:rsidRPr="002255C6" w:rsidDel="00B7527E">
          <w:rPr>
            <w:rFonts w:ascii="Times New Roman" w:hAnsi="Times New Roman" w:hint="eastAsia"/>
            <w:szCs w:val="21"/>
          </w:rPr>
          <w:delText>）将电源采用恒压模式输出</w:delText>
        </w:r>
        <w:r w:rsidRPr="002255C6" w:rsidDel="00B7527E">
          <w:rPr>
            <w:rFonts w:ascii="Times New Roman" w:hAnsi="Times New Roman"/>
            <w:szCs w:val="21"/>
          </w:rPr>
          <w:delText>5V</w:delText>
        </w:r>
        <w:r w:rsidRPr="002255C6" w:rsidDel="00B7527E">
          <w:rPr>
            <w:rFonts w:ascii="Times New Roman" w:hAnsi="Times New Roman" w:hint="eastAsia"/>
            <w:szCs w:val="21"/>
          </w:rPr>
          <w:delText>，</w:delText>
        </w:r>
        <w:r w:rsidRPr="002255C6" w:rsidDel="00B7527E">
          <w:rPr>
            <w:rFonts w:ascii="Times New Roman" w:hAnsi="Times New Roman"/>
            <w:szCs w:val="21"/>
          </w:rPr>
          <w:delText>12V</w:delText>
        </w:r>
        <w:r w:rsidRPr="002255C6" w:rsidDel="00B7527E">
          <w:rPr>
            <w:rFonts w:ascii="Times New Roman" w:hAnsi="Times New Roman" w:hint="eastAsia"/>
            <w:szCs w:val="21"/>
          </w:rPr>
          <w:delText>，</w:delText>
        </w:r>
        <w:r w:rsidRPr="002255C6" w:rsidDel="00B7527E">
          <w:rPr>
            <w:rFonts w:ascii="Times New Roman" w:hAnsi="Times New Roman"/>
            <w:szCs w:val="21"/>
          </w:rPr>
          <w:delText>24V</w:delText>
        </w:r>
        <w:r w:rsidRPr="002255C6" w:rsidDel="00B7527E">
          <w:rPr>
            <w:rFonts w:ascii="Times New Roman" w:hAnsi="Times New Roman" w:hint="eastAsia"/>
            <w:szCs w:val="21"/>
          </w:rPr>
          <w:delText>，用万用表测试输出的电压值。</w:delText>
        </w:r>
      </w:del>
    </w:p>
    <w:p w14:paraId="1B940257" w14:textId="638F22B0" w:rsidR="002255C6" w:rsidRPr="002255C6" w:rsidDel="00B7527E" w:rsidRDefault="002255C6" w:rsidP="00977842">
      <w:pPr>
        <w:snapToGrid w:val="0"/>
        <w:spacing w:line="360" w:lineRule="auto"/>
        <w:rPr>
          <w:del w:id="566" w:author="张海龙" w:date="2023-09-10T13:25:00Z"/>
          <w:rFonts w:ascii="Times New Roman" w:hAnsi="Times New Roman"/>
          <w:szCs w:val="21"/>
        </w:rPr>
      </w:pPr>
      <w:del w:id="567" w:author="张海龙" w:date="2023-09-10T13:25:00Z">
        <w:r w:rsidRPr="002255C6" w:rsidDel="00B7527E">
          <w:rPr>
            <w:rFonts w:ascii="Times New Roman" w:hAnsi="Times New Roman" w:hint="eastAsia"/>
            <w:szCs w:val="21"/>
          </w:rPr>
          <w:delText>（</w:delText>
        </w:r>
        <w:r w:rsidRPr="002255C6" w:rsidDel="00B7527E">
          <w:rPr>
            <w:rFonts w:ascii="Times New Roman" w:hAnsi="Times New Roman"/>
            <w:szCs w:val="21"/>
          </w:rPr>
          <w:delText>2</w:delText>
        </w:r>
        <w:r w:rsidRPr="002255C6" w:rsidDel="00B7527E">
          <w:rPr>
            <w:rFonts w:ascii="Times New Roman" w:hAnsi="Times New Roman" w:hint="eastAsia"/>
            <w:szCs w:val="21"/>
          </w:rPr>
          <w:delText>）用恒压模式给二极管供电，记录电压从</w:delText>
        </w:r>
        <w:r w:rsidRPr="002255C6" w:rsidDel="00B7527E">
          <w:rPr>
            <w:rFonts w:ascii="Times New Roman" w:hAnsi="Times New Roman"/>
            <w:szCs w:val="21"/>
          </w:rPr>
          <w:delText>0V</w:delText>
        </w:r>
        <w:r w:rsidRPr="002255C6" w:rsidDel="00B7527E">
          <w:rPr>
            <w:rFonts w:ascii="Times New Roman" w:hAnsi="Times New Roman" w:hint="eastAsia"/>
            <w:szCs w:val="21"/>
          </w:rPr>
          <w:delText>升高至</w:delText>
        </w:r>
        <w:r w:rsidRPr="002255C6" w:rsidDel="00B7527E">
          <w:rPr>
            <w:rFonts w:ascii="Times New Roman" w:hAnsi="Times New Roman"/>
            <w:szCs w:val="21"/>
          </w:rPr>
          <w:delText>0.3V</w:delText>
        </w:r>
        <w:r w:rsidRPr="002255C6" w:rsidDel="00B7527E">
          <w:rPr>
            <w:rFonts w:ascii="Times New Roman" w:hAnsi="Times New Roman" w:hint="eastAsia"/>
            <w:szCs w:val="21"/>
          </w:rPr>
          <w:delText>时的电压电流曲线，每隔</w:delText>
        </w:r>
        <w:r w:rsidRPr="002255C6" w:rsidDel="00B7527E">
          <w:rPr>
            <w:rFonts w:ascii="Times New Roman" w:hAnsi="Times New Roman"/>
            <w:szCs w:val="21"/>
          </w:rPr>
          <w:delText>0.01V</w:delText>
        </w:r>
        <w:r w:rsidRPr="002255C6" w:rsidDel="00B7527E">
          <w:rPr>
            <w:rFonts w:ascii="Times New Roman" w:hAnsi="Times New Roman" w:hint="eastAsia"/>
            <w:szCs w:val="21"/>
          </w:rPr>
          <w:delText>计一组数，测试二极管的伏安特性曲线。（锗二极管的截止电压约</w:delText>
        </w:r>
        <w:r w:rsidRPr="002255C6" w:rsidDel="00B7527E">
          <w:rPr>
            <w:rFonts w:ascii="Times New Roman" w:hAnsi="Times New Roman"/>
            <w:szCs w:val="21"/>
          </w:rPr>
          <w:delText>0.3V</w:delText>
        </w:r>
        <w:r w:rsidRPr="002255C6" w:rsidDel="00B7527E">
          <w:rPr>
            <w:rFonts w:ascii="Times New Roman" w:hAnsi="Times New Roman" w:hint="eastAsia"/>
            <w:szCs w:val="21"/>
          </w:rPr>
          <w:delText>，硅二极管约</w:delText>
        </w:r>
        <w:r w:rsidRPr="002255C6" w:rsidDel="00B7527E">
          <w:rPr>
            <w:rFonts w:ascii="Times New Roman" w:hAnsi="Times New Roman"/>
            <w:szCs w:val="21"/>
          </w:rPr>
          <w:delText>0.7V</w:delText>
        </w:r>
        <w:r w:rsidDel="00B7527E">
          <w:rPr>
            <w:rFonts w:ascii="Times New Roman" w:hAnsi="Times New Roman" w:hint="eastAsia"/>
            <w:szCs w:val="21"/>
          </w:rPr>
          <w:delText>，如果升高到</w:delText>
        </w:r>
        <w:r w:rsidDel="00B7527E">
          <w:rPr>
            <w:rFonts w:ascii="Times New Roman" w:hAnsi="Times New Roman" w:hint="eastAsia"/>
            <w:szCs w:val="21"/>
          </w:rPr>
          <w:delText>0</w:delText>
        </w:r>
        <w:r w:rsidDel="00B7527E">
          <w:rPr>
            <w:rFonts w:ascii="Times New Roman" w:hAnsi="Times New Roman"/>
            <w:szCs w:val="21"/>
          </w:rPr>
          <w:delText>.3</w:delText>
        </w:r>
        <w:r w:rsidDel="00B7527E">
          <w:rPr>
            <w:rFonts w:ascii="Times New Roman" w:hAnsi="Times New Roman" w:hint="eastAsia"/>
            <w:szCs w:val="21"/>
          </w:rPr>
          <w:delText>V</w:delText>
        </w:r>
        <w:r w:rsidDel="00B7527E">
          <w:rPr>
            <w:rFonts w:ascii="Times New Roman" w:hAnsi="Times New Roman" w:hint="eastAsia"/>
            <w:szCs w:val="21"/>
          </w:rPr>
          <w:delText>还没有电流，可以继续增加至</w:delText>
        </w:r>
        <w:r w:rsidDel="00B7527E">
          <w:rPr>
            <w:rFonts w:ascii="Times New Roman" w:hAnsi="Times New Roman" w:hint="eastAsia"/>
            <w:szCs w:val="21"/>
          </w:rPr>
          <w:delText>0</w:delText>
        </w:r>
        <w:r w:rsidDel="00B7527E">
          <w:rPr>
            <w:rFonts w:ascii="Times New Roman" w:hAnsi="Times New Roman"/>
            <w:szCs w:val="21"/>
          </w:rPr>
          <w:delText>.7</w:delText>
        </w:r>
        <w:r w:rsidDel="00B7527E">
          <w:rPr>
            <w:rFonts w:ascii="Times New Roman" w:hAnsi="Times New Roman" w:hint="eastAsia"/>
            <w:szCs w:val="21"/>
          </w:rPr>
          <w:delText>V</w:delText>
        </w:r>
        <w:r w:rsidRPr="002255C6" w:rsidDel="00B7527E">
          <w:rPr>
            <w:rFonts w:ascii="Times New Roman" w:hAnsi="Times New Roman" w:hint="eastAsia"/>
            <w:szCs w:val="21"/>
          </w:rPr>
          <w:delText>）</w:delText>
        </w:r>
      </w:del>
    </w:p>
    <w:p w14:paraId="11D6AE3A" w14:textId="0532A53D" w:rsidR="002255C6" w:rsidDel="00B7527E" w:rsidRDefault="002255C6" w:rsidP="00977842">
      <w:pPr>
        <w:snapToGrid w:val="0"/>
        <w:spacing w:line="360" w:lineRule="auto"/>
        <w:ind w:firstLineChars="200" w:firstLine="422"/>
        <w:rPr>
          <w:del w:id="568" w:author="张海龙" w:date="2023-09-10T13:25:00Z"/>
          <w:rFonts w:ascii="Times New Roman" w:hAnsi="Times New Roman"/>
          <w:b/>
          <w:bCs/>
          <w:szCs w:val="21"/>
        </w:rPr>
      </w:pPr>
    </w:p>
    <w:p w14:paraId="7540CF29" w14:textId="327C45BC" w:rsidR="002255C6" w:rsidRPr="002255C6" w:rsidDel="00B7527E" w:rsidRDefault="002255C6" w:rsidP="00977842">
      <w:pPr>
        <w:snapToGrid w:val="0"/>
        <w:spacing w:line="360" w:lineRule="auto"/>
        <w:ind w:firstLineChars="200" w:firstLine="422"/>
        <w:rPr>
          <w:del w:id="569" w:author="张海龙" w:date="2023-09-10T13:25:00Z"/>
          <w:rFonts w:ascii="Times New Roman" w:hAnsi="Times New Roman"/>
          <w:szCs w:val="21"/>
        </w:rPr>
      </w:pPr>
      <w:del w:id="570" w:author="张海龙" w:date="2023-09-10T13:25:00Z">
        <w:r w:rsidRPr="002255C6" w:rsidDel="00B7527E">
          <w:rPr>
            <w:rFonts w:ascii="Times New Roman" w:hAnsi="Times New Roman"/>
            <w:b/>
            <w:bCs/>
            <w:szCs w:val="21"/>
          </w:rPr>
          <w:delText xml:space="preserve">3. </w:delText>
        </w:r>
        <w:r w:rsidRPr="002255C6" w:rsidDel="00B7527E">
          <w:rPr>
            <w:rFonts w:ascii="Times New Roman" w:hAnsi="Times New Roman"/>
            <w:b/>
            <w:bCs/>
            <w:szCs w:val="21"/>
          </w:rPr>
          <w:delText>电源的纹波测试（选</w:delText>
        </w:r>
        <w:r w:rsidR="00115849" w:rsidDel="00B7527E">
          <w:rPr>
            <w:rFonts w:ascii="Times New Roman" w:hAnsi="Times New Roman" w:hint="eastAsia"/>
            <w:b/>
            <w:bCs/>
            <w:szCs w:val="21"/>
          </w:rPr>
          <w:delText>做</w:delText>
        </w:r>
        <w:r w:rsidRPr="002255C6" w:rsidDel="00B7527E">
          <w:rPr>
            <w:rFonts w:ascii="Times New Roman" w:hAnsi="Times New Roman"/>
            <w:b/>
            <w:bCs/>
            <w:szCs w:val="21"/>
          </w:rPr>
          <w:delText>）</w:delText>
        </w:r>
      </w:del>
    </w:p>
    <w:p w14:paraId="525858EC" w14:textId="4BE47A4E" w:rsidR="002255C6" w:rsidRPr="002255C6" w:rsidDel="00B7527E" w:rsidRDefault="002255C6" w:rsidP="00977842">
      <w:pPr>
        <w:snapToGrid w:val="0"/>
        <w:spacing w:line="360" w:lineRule="auto"/>
        <w:rPr>
          <w:del w:id="571" w:author="张海龙" w:date="2023-09-10T13:25:00Z"/>
          <w:rFonts w:ascii="Times New Roman" w:hAnsi="Times New Roman"/>
          <w:szCs w:val="21"/>
        </w:rPr>
      </w:pPr>
      <w:del w:id="572" w:author="张海龙" w:date="2023-09-10T13:25:00Z">
        <w:r w:rsidRPr="002255C6" w:rsidDel="00B7527E">
          <w:rPr>
            <w:rFonts w:ascii="Times New Roman" w:hAnsi="Times New Roman" w:hint="eastAsia"/>
            <w:szCs w:val="21"/>
          </w:rPr>
          <w:delText>（</w:delText>
        </w:r>
        <w:r w:rsidRPr="002255C6" w:rsidDel="00B7527E">
          <w:rPr>
            <w:rFonts w:ascii="Times New Roman" w:hAnsi="Times New Roman"/>
            <w:szCs w:val="21"/>
          </w:rPr>
          <w:delText>1</w:delText>
        </w:r>
        <w:r w:rsidRPr="002255C6" w:rsidDel="00B7527E">
          <w:rPr>
            <w:rFonts w:ascii="Times New Roman" w:hAnsi="Times New Roman" w:hint="eastAsia"/>
            <w:szCs w:val="21"/>
          </w:rPr>
          <w:delText>）将电源的输出设置为</w:delText>
        </w:r>
        <w:r w:rsidRPr="002255C6" w:rsidDel="00B7527E">
          <w:rPr>
            <w:rFonts w:ascii="Times New Roman" w:hAnsi="Times New Roman"/>
            <w:szCs w:val="21"/>
          </w:rPr>
          <w:delText>5V</w:delText>
        </w:r>
        <w:r w:rsidRPr="002255C6" w:rsidDel="00B7527E">
          <w:rPr>
            <w:rFonts w:ascii="Times New Roman" w:hAnsi="Times New Roman" w:hint="eastAsia"/>
            <w:szCs w:val="21"/>
          </w:rPr>
          <w:delText>，将示波器的探头校准之后用接地夹子夹住电源输出端子的负极，探头的钩子钩住电源输出端子的正极。用示波器观测电压是否为</w:delText>
        </w:r>
        <w:r w:rsidRPr="002255C6" w:rsidDel="00B7527E">
          <w:rPr>
            <w:rFonts w:ascii="Times New Roman" w:hAnsi="Times New Roman"/>
            <w:szCs w:val="21"/>
          </w:rPr>
          <w:delText>5V</w:delText>
        </w:r>
        <w:r w:rsidRPr="002255C6" w:rsidDel="00B7527E">
          <w:rPr>
            <w:rFonts w:ascii="Times New Roman" w:hAnsi="Times New Roman" w:hint="eastAsia"/>
            <w:szCs w:val="21"/>
          </w:rPr>
          <w:delText>。</w:delText>
        </w:r>
      </w:del>
    </w:p>
    <w:p w14:paraId="2258277C" w14:textId="768AAD3B" w:rsidR="002255C6" w:rsidRPr="002255C6" w:rsidDel="00B7527E" w:rsidRDefault="002255C6" w:rsidP="00977842">
      <w:pPr>
        <w:snapToGrid w:val="0"/>
        <w:spacing w:line="360" w:lineRule="auto"/>
        <w:rPr>
          <w:del w:id="573" w:author="张海龙" w:date="2023-09-10T13:25:00Z"/>
          <w:rFonts w:ascii="Times New Roman" w:hAnsi="Times New Roman"/>
          <w:szCs w:val="21"/>
        </w:rPr>
      </w:pPr>
      <w:del w:id="574" w:author="张海龙" w:date="2023-09-10T13:25:00Z">
        <w:r w:rsidRPr="002255C6" w:rsidDel="00B7527E">
          <w:rPr>
            <w:rFonts w:ascii="Times New Roman" w:hAnsi="Times New Roman" w:hint="eastAsia"/>
            <w:szCs w:val="21"/>
          </w:rPr>
          <w:delText>（</w:delText>
        </w:r>
        <w:r w:rsidRPr="002255C6" w:rsidDel="00B7527E">
          <w:rPr>
            <w:rFonts w:ascii="Times New Roman" w:hAnsi="Times New Roman"/>
            <w:szCs w:val="21"/>
          </w:rPr>
          <w:delText>2</w:delText>
        </w:r>
        <w:r w:rsidRPr="002255C6" w:rsidDel="00B7527E">
          <w:rPr>
            <w:rFonts w:ascii="Times New Roman" w:hAnsi="Times New Roman" w:hint="eastAsia"/>
            <w:szCs w:val="21"/>
          </w:rPr>
          <w:delText>）将示波器的耦合模式切换到“交流”，阻挡输入信号的直流成分，就可以看到电压的纹波。</w:delText>
        </w:r>
      </w:del>
    </w:p>
    <w:p w14:paraId="2AEF7A0B" w14:textId="4A0C953F" w:rsidR="002255C6" w:rsidDel="00B7527E" w:rsidRDefault="002255C6" w:rsidP="00977842">
      <w:pPr>
        <w:snapToGrid w:val="0"/>
        <w:spacing w:line="360" w:lineRule="auto"/>
        <w:rPr>
          <w:del w:id="575" w:author="张海龙" w:date="2023-09-10T13:25:00Z"/>
          <w:rFonts w:ascii="Times New Roman" w:hAnsi="Times New Roman"/>
          <w:szCs w:val="21"/>
        </w:rPr>
      </w:pPr>
      <w:del w:id="576" w:author="张海龙" w:date="2023-09-10T13:25:00Z">
        <w:r w:rsidRPr="002255C6" w:rsidDel="00B7527E">
          <w:rPr>
            <w:rFonts w:ascii="Times New Roman" w:hAnsi="Times New Roman" w:hint="eastAsia"/>
            <w:szCs w:val="21"/>
          </w:rPr>
          <w:delText>（</w:delText>
        </w:r>
        <w:r w:rsidRPr="002255C6" w:rsidDel="00B7527E">
          <w:rPr>
            <w:rFonts w:ascii="Times New Roman" w:hAnsi="Times New Roman"/>
            <w:szCs w:val="21"/>
          </w:rPr>
          <w:delText>3</w:delText>
        </w:r>
        <w:r w:rsidRPr="002255C6" w:rsidDel="00B7527E">
          <w:rPr>
            <w:rFonts w:ascii="Times New Roman" w:hAnsi="Times New Roman" w:hint="eastAsia"/>
            <w:szCs w:val="21"/>
          </w:rPr>
          <w:delText>）按下“</w:delText>
        </w:r>
        <w:r w:rsidRPr="002255C6" w:rsidDel="00B7527E">
          <w:rPr>
            <w:rFonts w:ascii="Times New Roman" w:hAnsi="Times New Roman"/>
            <w:szCs w:val="21"/>
          </w:rPr>
          <w:delText>RUN</w:delText>
        </w:r>
        <w:r w:rsidRPr="002255C6" w:rsidDel="00B7527E">
          <w:rPr>
            <w:rFonts w:ascii="Times New Roman" w:hAnsi="Times New Roman" w:hint="eastAsia"/>
            <w:szCs w:val="21"/>
          </w:rPr>
          <w:delText>／</w:delText>
        </w:r>
        <w:r w:rsidRPr="002255C6" w:rsidDel="00B7527E">
          <w:rPr>
            <w:rFonts w:ascii="Times New Roman" w:hAnsi="Times New Roman"/>
            <w:szCs w:val="21"/>
          </w:rPr>
          <w:delText>STOP”</w:delText>
        </w:r>
        <w:r w:rsidRPr="002255C6" w:rsidDel="00B7527E">
          <w:rPr>
            <w:rFonts w:ascii="Times New Roman" w:hAnsi="Times New Roman"/>
            <w:szCs w:val="21"/>
          </w:rPr>
          <w:delText>键，停止测试之后就可以放大观察纹波，纹波为</w:delText>
        </w:r>
        <w:r w:rsidRPr="002255C6" w:rsidDel="00B7527E">
          <w:rPr>
            <w:rFonts w:ascii="Times New Roman" w:hAnsi="Times New Roman"/>
            <w:szCs w:val="21"/>
          </w:rPr>
          <w:delText>5mV</w:delText>
        </w:r>
        <w:r w:rsidRPr="002255C6" w:rsidDel="00B7527E">
          <w:rPr>
            <w:rFonts w:ascii="Times New Roman" w:hAnsi="Times New Roman" w:hint="eastAsia"/>
            <w:szCs w:val="21"/>
          </w:rPr>
          <w:delText>左右，测试纹波的峰峰值（</w:delText>
        </w:r>
        <w:r w:rsidRPr="002255C6" w:rsidDel="00B7527E">
          <w:rPr>
            <w:rFonts w:ascii="Times New Roman" w:hAnsi="Times New Roman"/>
            <w:szCs w:val="21"/>
          </w:rPr>
          <w:delText>Vp-p</w:delText>
        </w:r>
        <w:r w:rsidRPr="002255C6" w:rsidDel="00B7527E">
          <w:rPr>
            <w:rFonts w:ascii="Times New Roman" w:hAnsi="Times New Roman" w:hint="eastAsia"/>
            <w:szCs w:val="21"/>
          </w:rPr>
          <w:delText>）和均方根值（</w:delText>
        </w:r>
        <w:r w:rsidRPr="002255C6" w:rsidDel="00B7527E">
          <w:rPr>
            <w:rFonts w:ascii="Times New Roman" w:hAnsi="Times New Roman"/>
            <w:szCs w:val="21"/>
          </w:rPr>
          <w:delText>Vrms</w:delText>
        </w:r>
        <w:r w:rsidRPr="002255C6" w:rsidDel="00B7527E">
          <w:rPr>
            <w:rFonts w:ascii="Times New Roman" w:hAnsi="Times New Roman" w:hint="eastAsia"/>
            <w:szCs w:val="21"/>
          </w:rPr>
          <w:delText>）。</w:delText>
        </w:r>
      </w:del>
    </w:p>
    <w:p w14:paraId="3753C1B8" w14:textId="117501C0" w:rsidR="00115849" w:rsidRPr="00553221" w:rsidDel="00B7527E" w:rsidRDefault="00115849" w:rsidP="00977842">
      <w:pPr>
        <w:snapToGrid w:val="0"/>
        <w:spacing w:line="360" w:lineRule="auto"/>
        <w:rPr>
          <w:del w:id="577" w:author="张海龙" w:date="2023-09-10T13:25:00Z"/>
          <w:rFonts w:ascii="Times New Roman" w:hAnsi="Times New Roman"/>
          <w:b/>
          <w:szCs w:val="21"/>
        </w:rPr>
      </w:pPr>
      <w:del w:id="578" w:author="张海龙" w:date="2023-09-10T13:25:00Z">
        <w:r w:rsidDel="00B7527E">
          <w:rPr>
            <w:rFonts w:ascii="Times New Roman" w:hAnsi="Times New Roman" w:hint="eastAsia"/>
            <w:szCs w:val="21"/>
          </w:rPr>
          <w:delText xml:space="preserve">  </w:delText>
        </w:r>
        <w:r w:rsidRPr="00553221" w:rsidDel="00B7527E">
          <w:rPr>
            <w:rFonts w:ascii="Times New Roman" w:hAnsi="Times New Roman"/>
            <w:b/>
            <w:szCs w:val="21"/>
          </w:rPr>
          <w:delText xml:space="preserve"> </w:delText>
        </w:r>
        <w:r w:rsidRPr="00553221" w:rsidDel="00B7527E">
          <w:rPr>
            <w:rFonts w:ascii="Times New Roman" w:hAnsi="Times New Roman" w:hint="eastAsia"/>
            <w:b/>
            <w:szCs w:val="21"/>
          </w:rPr>
          <w:delText xml:space="preserve">4. </w:delText>
        </w:r>
        <w:r w:rsidRPr="00553221" w:rsidDel="00B7527E">
          <w:rPr>
            <w:rFonts w:ascii="Times New Roman" w:hAnsi="Times New Roman" w:hint="eastAsia"/>
            <w:b/>
            <w:szCs w:val="21"/>
          </w:rPr>
          <w:delText>励磁涌流（</w:delText>
        </w:r>
        <w:r w:rsidRPr="00553221" w:rsidDel="00B7527E">
          <w:rPr>
            <w:rFonts w:ascii="Times New Roman" w:hAnsi="Times New Roman"/>
            <w:b/>
            <w:szCs w:val="21"/>
          </w:rPr>
          <w:delText>选做）</w:delText>
        </w:r>
      </w:del>
    </w:p>
    <w:p w14:paraId="3EC6AA69" w14:textId="29DD5979" w:rsidR="00115849" w:rsidDel="00B7527E" w:rsidRDefault="00115849" w:rsidP="00977842">
      <w:pPr>
        <w:snapToGrid w:val="0"/>
        <w:spacing w:line="360" w:lineRule="auto"/>
        <w:rPr>
          <w:del w:id="579" w:author="张海龙" w:date="2023-09-10T13:25:00Z"/>
          <w:rFonts w:ascii="Times New Roman" w:hAnsi="Times New Roman"/>
          <w:b/>
          <w:szCs w:val="21"/>
        </w:rPr>
      </w:pPr>
      <w:del w:id="580" w:author="张海龙" w:date="2023-09-10T13:25:00Z">
        <w:r w:rsidRPr="00553221" w:rsidDel="00B7527E">
          <w:rPr>
            <w:rFonts w:ascii="Times New Roman" w:hAnsi="Times New Roman" w:hint="eastAsia"/>
            <w:b/>
            <w:szCs w:val="21"/>
          </w:rPr>
          <w:delText xml:space="preserve">   5.</w:delText>
        </w:r>
        <w:r w:rsidRPr="00553221" w:rsidDel="00B7527E">
          <w:rPr>
            <w:rFonts w:ascii="Times New Roman" w:hAnsi="Times New Roman"/>
            <w:b/>
            <w:szCs w:val="21"/>
          </w:rPr>
          <w:delText xml:space="preserve"> </w:delText>
        </w:r>
        <w:r w:rsidRPr="00553221" w:rsidDel="00B7527E">
          <w:rPr>
            <w:rFonts w:ascii="Times New Roman" w:hAnsi="Times New Roman" w:hint="eastAsia"/>
            <w:b/>
            <w:szCs w:val="21"/>
          </w:rPr>
          <w:delText>测量</w:delText>
        </w:r>
        <w:r w:rsidRPr="00553221" w:rsidDel="00B7527E">
          <w:rPr>
            <w:rFonts w:ascii="Times New Roman" w:hAnsi="Times New Roman"/>
            <w:b/>
            <w:szCs w:val="21"/>
          </w:rPr>
          <w:delText>开关电源（选做）</w:delText>
        </w:r>
      </w:del>
    </w:p>
    <w:p w14:paraId="16E6D55F" w14:textId="2BBE3945" w:rsidR="003736E1" w:rsidDel="00B7527E" w:rsidRDefault="003736E1" w:rsidP="00977842">
      <w:pPr>
        <w:snapToGrid w:val="0"/>
        <w:spacing w:line="360" w:lineRule="auto"/>
        <w:rPr>
          <w:del w:id="581" w:author="张海龙" w:date="2023-09-10T13:25:00Z"/>
          <w:rFonts w:ascii="Times New Roman" w:hAnsi="Times New Roman"/>
          <w:b/>
          <w:szCs w:val="21"/>
        </w:rPr>
      </w:pPr>
    </w:p>
    <w:p w14:paraId="08685D23" w14:textId="3BA7DC64" w:rsidR="00FB04AF" w:rsidRPr="002C2EF3" w:rsidDel="00B7527E" w:rsidRDefault="00FB04AF" w:rsidP="00977842">
      <w:pPr>
        <w:pStyle w:val="a9"/>
        <w:snapToGrid w:val="0"/>
        <w:spacing w:line="360" w:lineRule="auto"/>
        <w:ind w:left="780" w:firstLineChars="0" w:firstLine="0"/>
        <w:rPr>
          <w:del w:id="582" w:author="张海龙" w:date="2023-09-10T13:25:00Z"/>
          <w:rFonts w:ascii="Times New Roman" w:hAnsi="Times New Roman"/>
          <w:szCs w:val="21"/>
        </w:rPr>
      </w:pPr>
    </w:p>
    <w:p w14:paraId="26C9C0D0" w14:textId="7C8DCFEA" w:rsidR="00FB04AF" w:rsidRPr="002C2EF3" w:rsidDel="00B7527E" w:rsidRDefault="00FB04AF" w:rsidP="00977842">
      <w:pPr>
        <w:snapToGrid w:val="0"/>
        <w:spacing w:line="360" w:lineRule="auto"/>
        <w:rPr>
          <w:del w:id="583" w:author="张海龙" w:date="2023-09-10T13:25:00Z"/>
          <w:rFonts w:ascii="Times New Roman" w:hAnsi="Times New Roman"/>
          <w:b/>
          <w:sz w:val="24"/>
        </w:rPr>
      </w:pPr>
      <w:del w:id="584" w:author="张海龙" w:date="2023-09-10T13:25:00Z">
        <w:r w:rsidRPr="002C2EF3" w:rsidDel="00B7527E">
          <w:rPr>
            <w:rFonts w:ascii="Times New Roman" w:hAnsi="Times New Roman"/>
            <w:b/>
            <w:sz w:val="24"/>
          </w:rPr>
          <w:delText>【注意事项】</w:delText>
        </w:r>
      </w:del>
    </w:p>
    <w:p w14:paraId="24F6AEC6" w14:textId="091C8152" w:rsidR="00FB04AF" w:rsidRPr="002C2EF3" w:rsidDel="00B7527E" w:rsidRDefault="00FB04AF" w:rsidP="00977842">
      <w:pPr>
        <w:snapToGrid w:val="0"/>
        <w:spacing w:beforeLines="50" w:before="156" w:line="360" w:lineRule="auto"/>
        <w:ind w:firstLineChars="200" w:firstLine="480"/>
        <w:rPr>
          <w:del w:id="585" w:author="张海龙" w:date="2023-09-10T13:25:00Z"/>
          <w:rFonts w:ascii="Times New Roman" w:hAnsi="Times New Roman"/>
          <w:sz w:val="24"/>
          <w:u w:val="single"/>
        </w:rPr>
      </w:pPr>
      <w:del w:id="586" w:author="张海龙" w:date="2023-09-10T13:25:00Z">
        <w:r w:rsidRPr="002C2EF3" w:rsidDel="00B7527E">
          <w:rPr>
            <w:rFonts w:ascii="Times New Roman" w:hAnsi="Times New Roman"/>
            <w:sz w:val="24"/>
            <w:u w:val="single"/>
          </w:rPr>
          <w:delText>此实验涉及用电安全，务必在教师和助教指导下进行。</w:delText>
        </w:r>
      </w:del>
    </w:p>
    <w:p w14:paraId="269BB926" w14:textId="74EF298F" w:rsidR="00FB04AF" w:rsidRPr="002C2EF3" w:rsidDel="00B7527E" w:rsidRDefault="005625DA" w:rsidP="00977842">
      <w:pPr>
        <w:pStyle w:val="a9"/>
        <w:numPr>
          <w:ilvl w:val="0"/>
          <w:numId w:val="3"/>
        </w:numPr>
        <w:snapToGrid w:val="0"/>
        <w:spacing w:line="360" w:lineRule="auto"/>
        <w:ind w:firstLineChars="0"/>
        <w:rPr>
          <w:del w:id="587" w:author="张海龙" w:date="2023-09-10T13:25:00Z"/>
          <w:rFonts w:ascii="Times New Roman" w:hAnsi="Times New Roman"/>
          <w:b/>
          <w:sz w:val="24"/>
        </w:rPr>
      </w:pPr>
      <w:del w:id="588" w:author="张海龙" w:date="2023-09-10T13:25:00Z">
        <w:r w:rsidDel="00B7527E">
          <w:rPr>
            <w:rFonts w:ascii="Times New Roman" w:hAnsi="Times New Roman" w:hint="eastAsia"/>
            <w:szCs w:val="21"/>
          </w:rPr>
          <w:delText>实验过程中请勿用手直接</w:delText>
        </w:r>
        <w:r w:rsidR="0051045F" w:rsidDel="00B7527E">
          <w:rPr>
            <w:rFonts w:ascii="Times New Roman" w:hAnsi="Times New Roman" w:hint="eastAsia"/>
            <w:szCs w:val="21"/>
          </w:rPr>
          <w:delText>接触</w:delText>
        </w:r>
        <w:r w:rsidDel="00B7527E">
          <w:rPr>
            <w:rFonts w:ascii="Times New Roman" w:hAnsi="Times New Roman" w:hint="eastAsia"/>
            <w:szCs w:val="21"/>
          </w:rPr>
          <w:delText>插头、插座、接线柱、表笔等的金属部分</w:delText>
        </w:r>
        <w:r w:rsidR="00FB04AF" w:rsidRPr="002C2EF3" w:rsidDel="00B7527E">
          <w:rPr>
            <w:rFonts w:ascii="Times New Roman" w:hAnsi="Times New Roman"/>
            <w:szCs w:val="21"/>
          </w:rPr>
          <w:delText>。</w:delText>
        </w:r>
      </w:del>
    </w:p>
    <w:p w14:paraId="3F1AAAC4" w14:textId="6F40DCE0" w:rsidR="00FB04AF" w:rsidRPr="002C2EF3" w:rsidDel="00B7527E" w:rsidRDefault="005625DA" w:rsidP="00977842">
      <w:pPr>
        <w:pStyle w:val="a9"/>
        <w:numPr>
          <w:ilvl w:val="0"/>
          <w:numId w:val="3"/>
        </w:numPr>
        <w:snapToGrid w:val="0"/>
        <w:spacing w:line="360" w:lineRule="auto"/>
        <w:ind w:firstLineChars="0"/>
        <w:rPr>
          <w:del w:id="589" w:author="张海龙" w:date="2023-09-10T13:25:00Z"/>
          <w:rFonts w:ascii="Times New Roman" w:hAnsi="Times New Roman"/>
          <w:szCs w:val="21"/>
        </w:rPr>
      </w:pPr>
      <w:del w:id="590" w:author="张海龙" w:date="2023-09-10T13:25:00Z">
        <w:r w:rsidDel="00B7527E">
          <w:rPr>
            <w:rFonts w:ascii="Times New Roman" w:hAnsi="Times New Roman" w:hint="eastAsia"/>
            <w:szCs w:val="21"/>
          </w:rPr>
          <w:delText>注意万用表、电源和示波器等仪器的量程，不要超量程使用，以免造成设备的损坏</w:delText>
        </w:r>
        <w:r w:rsidR="00FB04AF" w:rsidRPr="002C2EF3" w:rsidDel="00B7527E">
          <w:rPr>
            <w:rFonts w:ascii="Times New Roman" w:hAnsi="Times New Roman"/>
            <w:szCs w:val="21"/>
          </w:rPr>
          <w:delText>。</w:delText>
        </w:r>
      </w:del>
    </w:p>
    <w:p w14:paraId="7D15F15F" w14:textId="26668320" w:rsidR="00FB04AF" w:rsidRPr="002C2EF3" w:rsidDel="00B7527E" w:rsidRDefault="00FB04AF" w:rsidP="00977842">
      <w:pPr>
        <w:pStyle w:val="a9"/>
        <w:snapToGrid w:val="0"/>
        <w:spacing w:line="360" w:lineRule="auto"/>
        <w:ind w:left="780" w:firstLineChars="0" w:firstLine="0"/>
        <w:rPr>
          <w:del w:id="591" w:author="张海龙" w:date="2023-09-10T13:25:00Z"/>
          <w:rFonts w:ascii="Times New Roman" w:hAnsi="Times New Roman"/>
          <w:szCs w:val="21"/>
        </w:rPr>
      </w:pPr>
    </w:p>
    <w:p w14:paraId="4DD9D75A" w14:textId="1CCCE5DC" w:rsidR="00FB04AF" w:rsidRPr="002C2EF3" w:rsidDel="00B7527E" w:rsidRDefault="00FB04AF" w:rsidP="00977842">
      <w:pPr>
        <w:snapToGrid w:val="0"/>
        <w:spacing w:line="360" w:lineRule="auto"/>
        <w:rPr>
          <w:del w:id="592" w:author="张海龙" w:date="2023-09-10T13:25:00Z"/>
          <w:rFonts w:ascii="Times New Roman" w:hAnsi="Times New Roman"/>
          <w:b/>
          <w:sz w:val="24"/>
        </w:rPr>
      </w:pPr>
      <w:del w:id="593" w:author="张海龙" w:date="2023-09-10T13:25:00Z">
        <w:r w:rsidRPr="002C2EF3" w:rsidDel="00B7527E">
          <w:rPr>
            <w:rFonts w:ascii="Times New Roman" w:hAnsi="Times New Roman"/>
            <w:b/>
            <w:sz w:val="24"/>
          </w:rPr>
          <w:delText>【思考题】</w:delText>
        </w:r>
      </w:del>
    </w:p>
    <w:p w14:paraId="39276BB1" w14:textId="113F159E" w:rsidR="00FB04AF" w:rsidRPr="002C2EF3" w:rsidDel="00B7527E" w:rsidRDefault="00FB04AF" w:rsidP="00977842">
      <w:pPr>
        <w:pStyle w:val="a9"/>
        <w:numPr>
          <w:ilvl w:val="0"/>
          <w:numId w:val="4"/>
        </w:numPr>
        <w:snapToGrid w:val="0"/>
        <w:spacing w:beforeLines="50" w:before="156" w:line="360" w:lineRule="auto"/>
        <w:ind w:left="777" w:firstLineChars="0" w:hanging="357"/>
        <w:rPr>
          <w:del w:id="594" w:author="张海龙" w:date="2023-09-10T13:25:00Z"/>
          <w:rFonts w:ascii="Times New Roman" w:hAnsi="Times New Roman"/>
          <w:szCs w:val="21"/>
        </w:rPr>
      </w:pPr>
      <w:del w:id="595" w:author="张海龙" w:date="2023-09-10T13:25:00Z">
        <w:r w:rsidRPr="002C2EF3" w:rsidDel="00B7527E">
          <w:rPr>
            <w:rFonts w:ascii="Times New Roman" w:hAnsi="Times New Roman"/>
            <w:szCs w:val="21"/>
          </w:rPr>
          <w:delText>调研</w:delText>
        </w:r>
        <w:r w:rsidR="0051045F" w:rsidDel="00B7527E">
          <w:rPr>
            <w:rFonts w:ascii="Times New Roman" w:hAnsi="Times New Roman" w:hint="eastAsia"/>
            <w:szCs w:val="21"/>
          </w:rPr>
          <w:delText>开关电源和直流电源的区别，各有什么优缺点？</w:delText>
        </w:r>
      </w:del>
    </w:p>
    <w:p w14:paraId="385B3088" w14:textId="2942C24C" w:rsidR="00FB04AF" w:rsidRPr="002C2EF3" w:rsidDel="00B7527E" w:rsidRDefault="0051045F" w:rsidP="00977842">
      <w:pPr>
        <w:pStyle w:val="a9"/>
        <w:numPr>
          <w:ilvl w:val="0"/>
          <w:numId w:val="4"/>
        </w:numPr>
        <w:snapToGrid w:val="0"/>
        <w:spacing w:line="360" w:lineRule="auto"/>
        <w:ind w:firstLineChars="0"/>
        <w:rPr>
          <w:del w:id="596" w:author="张海龙" w:date="2023-09-10T13:25:00Z"/>
          <w:rFonts w:ascii="Times New Roman" w:hAnsi="Times New Roman"/>
          <w:szCs w:val="21"/>
        </w:rPr>
      </w:pPr>
      <w:del w:id="597" w:author="张海龙" w:date="2023-09-10T13:25:00Z">
        <w:r w:rsidDel="00B7527E">
          <w:rPr>
            <w:rFonts w:ascii="Times New Roman" w:hAnsi="Times New Roman" w:hint="eastAsia"/>
            <w:szCs w:val="21"/>
          </w:rPr>
          <w:delText>实验中使用的示波器的分辨率是多少？电源输出的纹波指标是多少？纹波测试的结果是否具有参考意义？</w:delText>
        </w:r>
      </w:del>
    </w:p>
    <w:p w14:paraId="1D6192F9" w14:textId="0124950F" w:rsidR="00FB04AF" w:rsidRPr="002C2EF3" w:rsidDel="00B7527E" w:rsidRDefault="00FB04AF" w:rsidP="00FB04AF">
      <w:pPr>
        <w:pStyle w:val="a9"/>
        <w:ind w:left="780" w:firstLineChars="0" w:firstLine="0"/>
        <w:rPr>
          <w:del w:id="598" w:author="张海龙" w:date="2023-09-10T13:25:00Z"/>
          <w:rFonts w:ascii="Times New Roman" w:hAnsi="Times New Roman"/>
          <w:szCs w:val="21"/>
        </w:rPr>
      </w:pPr>
    </w:p>
    <w:p w14:paraId="43500B76" w14:textId="3CA5A15B" w:rsidR="00FB04AF" w:rsidRPr="002C2EF3" w:rsidDel="00B7527E" w:rsidRDefault="00FB04AF" w:rsidP="00FB04AF">
      <w:pPr>
        <w:rPr>
          <w:del w:id="599" w:author="张海龙" w:date="2023-09-10T13:25:00Z"/>
          <w:rFonts w:ascii="Times New Roman" w:hAnsi="Times New Roman"/>
          <w:b/>
          <w:sz w:val="24"/>
        </w:rPr>
      </w:pPr>
      <w:del w:id="600" w:author="张海龙" w:date="2023-09-10T13:25:00Z">
        <w:r w:rsidRPr="002C2EF3" w:rsidDel="00B7527E">
          <w:rPr>
            <w:rFonts w:ascii="Times New Roman" w:hAnsi="Times New Roman"/>
            <w:b/>
            <w:sz w:val="24"/>
          </w:rPr>
          <w:delText>【参考文献】</w:delText>
        </w:r>
      </w:del>
    </w:p>
    <w:p w14:paraId="70D47FC3" w14:textId="52B639F6" w:rsidR="00FB04AF" w:rsidRPr="002C2EF3" w:rsidDel="00B7527E" w:rsidRDefault="00FB04AF" w:rsidP="00FB04AF">
      <w:pPr>
        <w:spacing w:beforeLines="50" w:before="156"/>
        <w:ind w:firstLineChars="200" w:firstLine="420"/>
        <w:rPr>
          <w:del w:id="601" w:author="张海龙" w:date="2023-09-10T13:25:00Z"/>
          <w:rFonts w:ascii="Times New Roman" w:hAnsi="Times New Roman"/>
          <w:szCs w:val="21"/>
        </w:rPr>
      </w:pPr>
      <w:del w:id="602" w:author="张海龙" w:date="2023-09-10T13:25:00Z">
        <w:r w:rsidRPr="002C2EF3" w:rsidDel="00B7527E">
          <w:rPr>
            <w:rFonts w:ascii="Times New Roman" w:hAnsi="Times New Roman"/>
            <w:szCs w:val="21"/>
          </w:rPr>
          <w:delText xml:space="preserve">[1] </w:delText>
        </w:r>
        <w:r w:rsidRPr="002C2EF3" w:rsidDel="00B7527E">
          <w:rPr>
            <w:rFonts w:ascii="Times New Roman" w:hAnsi="Times New Roman"/>
            <w:szCs w:val="21"/>
          </w:rPr>
          <w:delText>吕斯骅，段家忯。新编基础物理实验，北京：高等教育出版社，</w:delText>
        </w:r>
        <w:r w:rsidRPr="002C2EF3" w:rsidDel="00B7527E">
          <w:rPr>
            <w:rFonts w:ascii="Times New Roman" w:hAnsi="Times New Roman"/>
            <w:szCs w:val="21"/>
          </w:rPr>
          <w:delText>2006</w:delText>
        </w:r>
        <w:r w:rsidRPr="002C2EF3" w:rsidDel="00B7527E">
          <w:rPr>
            <w:rFonts w:ascii="Times New Roman" w:hAnsi="Times New Roman"/>
            <w:szCs w:val="21"/>
          </w:rPr>
          <w:delText>。</w:delText>
        </w:r>
      </w:del>
    </w:p>
    <w:p w14:paraId="197FAC57" w14:textId="5EB3E2A6" w:rsidR="008240AA" w:rsidRPr="009B2CC7" w:rsidDel="00B7527E" w:rsidRDefault="00FB04AF" w:rsidP="00B20D5D">
      <w:pPr>
        <w:ind w:firstLineChars="200" w:firstLine="420"/>
        <w:rPr>
          <w:del w:id="603" w:author="张海龙" w:date="2023-09-10T13:25:00Z"/>
          <w:rFonts w:ascii="Times New Roman" w:hAnsi="Times New Roman"/>
        </w:rPr>
      </w:pPr>
      <w:del w:id="604" w:author="张海龙" w:date="2023-09-10T13:25:00Z">
        <w:r w:rsidRPr="002C2EF3" w:rsidDel="00B7527E">
          <w:rPr>
            <w:rFonts w:ascii="Times New Roman" w:hAnsi="Times New Roman"/>
            <w:szCs w:val="21"/>
          </w:rPr>
          <w:delText xml:space="preserve">[2] </w:delText>
        </w:r>
        <w:r w:rsidRPr="002C2EF3" w:rsidDel="00B7527E">
          <w:rPr>
            <w:rFonts w:ascii="Times New Roman" w:hAnsi="Times New Roman"/>
            <w:szCs w:val="21"/>
          </w:rPr>
          <w:delText>（美）霍罗威茨　等著，吴利民　等译。电子学（第二版），电子工业出版社，</w:delText>
        </w:r>
        <w:r w:rsidRPr="002C2EF3" w:rsidDel="00B7527E">
          <w:rPr>
            <w:rFonts w:ascii="Times New Roman" w:hAnsi="Times New Roman"/>
            <w:szCs w:val="21"/>
          </w:rPr>
          <w:delText>2009</w:delText>
        </w:r>
        <w:r w:rsidRPr="002C2EF3" w:rsidDel="00B7527E">
          <w:rPr>
            <w:rFonts w:ascii="Times New Roman" w:hAnsi="Times New Roman"/>
            <w:szCs w:val="21"/>
          </w:rPr>
          <w:delText>。</w:delText>
        </w:r>
        <w:r w:rsidR="00B20D5D" w:rsidRPr="002C2EF3" w:rsidDel="00B7527E">
          <w:rPr>
            <w:rFonts w:ascii="Times New Roman" w:hAnsi="Times New Roman"/>
            <w:szCs w:val="21"/>
          </w:rPr>
          <w:delText xml:space="preserve"> </w:delText>
        </w:r>
      </w:del>
    </w:p>
    <w:p w14:paraId="520346A4" w14:textId="360ADCE9" w:rsidR="00ED5D06" w:rsidDel="00B7527E" w:rsidRDefault="00ED5D06" w:rsidP="009E494F">
      <w:pPr>
        <w:spacing w:line="360" w:lineRule="auto"/>
        <w:jc w:val="center"/>
        <w:rPr>
          <w:del w:id="605" w:author="张海龙" w:date="2023-09-10T13:25:00Z"/>
          <w:b/>
          <w:sz w:val="28"/>
          <w:szCs w:val="21"/>
        </w:rPr>
      </w:pPr>
    </w:p>
    <w:p w14:paraId="44A733A9" w14:textId="09483EFB" w:rsidR="00B20D5D" w:rsidRDefault="00B20D5D" w:rsidP="00B20D5D">
      <w:pPr>
        <w:spacing w:line="360" w:lineRule="auto"/>
        <w:jc w:val="left"/>
        <w:rPr>
          <w:b/>
          <w:sz w:val="28"/>
          <w:szCs w:val="21"/>
        </w:rPr>
      </w:pPr>
      <w:r>
        <w:rPr>
          <w:rFonts w:hint="eastAsia"/>
          <w:b/>
          <w:sz w:val="28"/>
          <w:szCs w:val="21"/>
        </w:rPr>
        <w:t>【</w:t>
      </w:r>
      <w:ins w:id="606" w:author="张海龙" w:date="2023-09-10T13:27:00Z">
        <w:r w:rsidR="005A575B">
          <w:rPr>
            <w:rFonts w:hint="eastAsia"/>
            <w:b/>
            <w:sz w:val="28"/>
            <w:szCs w:val="21"/>
          </w:rPr>
          <w:t>附</w:t>
        </w:r>
        <w:r w:rsidR="005A575B">
          <w:rPr>
            <w:rFonts w:hint="eastAsia"/>
            <w:b/>
            <w:sz w:val="28"/>
            <w:szCs w:val="21"/>
          </w:rPr>
          <w:t>.</w:t>
        </w:r>
      </w:ins>
      <w:del w:id="607" w:author="张海龙" w:date="2023-09-10T13:25:00Z">
        <w:r w:rsidDel="00B7527E">
          <w:rPr>
            <w:b/>
            <w:sz w:val="28"/>
            <w:szCs w:val="21"/>
          </w:rPr>
          <w:delText>附录</w:delText>
        </w:r>
      </w:del>
      <w:ins w:id="608" w:author="张海龙" w:date="2023-09-10T13:25:00Z">
        <w:r w:rsidR="00B7527E">
          <w:rPr>
            <w:b/>
            <w:sz w:val="28"/>
            <w:szCs w:val="21"/>
          </w:rPr>
          <w:t>设备</w:t>
        </w:r>
        <w:r w:rsidR="00B7527E">
          <w:rPr>
            <w:rFonts w:hint="eastAsia"/>
            <w:b/>
            <w:sz w:val="28"/>
            <w:szCs w:val="21"/>
          </w:rPr>
          <w:t>面板</w:t>
        </w:r>
      </w:ins>
      <w:r>
        <w:rPr>
          <w:b/>
          <w:sz w:val="28"/>
          <w:szCs w:val="21"/>
        </w:rPr>
        <w:t>】</w:t>
      </w:r>
    </w:p>
    <w:p w14:paraId="101028C3" w14:textId="4C4B4D2B" w:rsidR="00402570" w:rsidRPr="0024314E" w:rsidDel="00B7527E" w:rsidRDefault="00402570" w:rsidP="0024314E">
      <w:pPr>
        <w:pStyle w:val="a9"/>
        <w:numPr>
          <w:ilvl w:val="0"/>
          <w:numId w:val="13"/>
        </w:numPr>
        <w:spacing w:line="360" w:lineRule="auto"/>
        <w:ind w:firstLineChars="0"/>
        <w:jc w:val="left"/>
        <w:rPr>
          <w:del w:id="609" w:author="张海龙" w:date="2023-09-10T13:24:00Z"/>
          <w:b/>
          <w:sz w:val="28"/>
          <w:szCs w:val="21"/>
        </w:rPr>
      </w:pPr>
      <w:del w:id="610" w:author="张海龙" w:date="2023-09-10T13:24:00Z">
        <w:r w:rsidRPr="0024314E" w:rsidDel="00B7527E">
          <w:rPr>
            <w:b/>
            <w:sz w:val="28"/>
            <w:szCs w:val="21"/>
          </w:rPr>
          <w:delText>优利德</w:delText>
        </w:r>
        <w:r w:rsidRPr="0024314E" w:rsidDel="00B7527E">
          <w:rPr>
            <w:b/>
            <w:sz w:val="28"/>
            <w:szCs w:val="21"/>
          </w:rPr>
          <w:delText>UT39A/C</w:delText>
        </w:r>
      </w:del>
    </w:p>
    <w:p w14:paraId="35CAD573" w14:textId="0A85FE12" w:rsidR="009A6971" w:rsidRPr="009A6971" w:rsidDel="00B7527E" w:rsidRDefault="009A6971" w:rsidP="009A6971">
      <w:pPr>
        <w:pStyle w:val="a9"/>
        <w:spacing w:line="360" w:lineRule="auto"/>
        <w:ind w:left="720" w:firstLineChars="0" w:firstLine="0"/>
        <w:jc w:val="left"/>
        <w:rPr>
          <w:del w:id="611" w:author="张海龙" w:date="2023-09-10T13:24:00Z"/>
          <w:b/>
          <w:szCs w:val="21"/>
        </w:rPr>
      </w:pPr>
      <w:del w:id="612" w:author="张海龙" w:date="2023-09-10T13:24:00Z">
        <w:r w:rsidRPr="009A6971" w:rsidDel="00B7527E">
          <w:rPr>
            <w:rFonts w:hint="eastAsia"/>
            <w:b/>
            <w:szCs w:val="21"/>
          </w:rPr>
          <w:delText>简易</w:delText>
        </w:r>
        <w:r w:rsidRPr="009A6971" w:rsidDel="00B7527E">
          <w:rPr>
            <w:b/>
            <w:szCs w:val="21"/>
          </w:rPr>
          <w:delText>操作手册见课程网站。</w:delText>
        </w:r>
      </w:del>
    </w:p>
    <w:p w14:paraId="5D362F1B" w14:textId="51709FF3" w:rsidR="00402570" w:rsidDel="00B7527E" w:rsidRDefault="00402570" w:rsidP="00402570">
      <w:pPr>
        <w:spacing w:line="360" w:lineRule="auto"/>
        <w:jc w:val="center"/>
        <w:rPr>
          <w:del w:id="613" w:author="张海龙" w:date="2023-09-10T13:24:00Z"/>
          <w:b/>
          <w:sz w:val="28"/>
          <w:szCs w:val="21"/>
        </w:rPr>
      </w:pPr>
      <w:del w:id="614" w:author="张海龙" w:date="2023-09-10T13:24:00Z">
        <w:r w:rsidDel="00B7527E">
          <w:rPr>
            <w:noProof/>
          </w:rPr>
          <w:drawing>
            <wp:inline distT="0" distB="0" distL="0" distR="0" wp14:anchorId="1B29458E" wp14:editId="01BEA339">
              <wp:extent cx="3458308" cy="2194903"/>
              <wp:effectExtent l="0" t="0" r="889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484392" cy="2211458"/>
                      </a:xfrm>
                      <a:prstGeom prst="rect">
                        <a:avLst/>
                      </a:prstGeom>
                    </pic:spPr>
                  </pic:pic>
                </a:graphicData>
              </a:graphic>
            </wp:inline>
          </w:drawing>
        </w:r>
      </w:del>
    </w:p>
    <w:p w14:paraId="2957E433" w14:textId="68B51BF2" w:rsidR="00402570" w:rsidDel="00B7527E" w:rsidRDefault="00402570" w:rsidP="00402570">
      <w:pPr>
        <w:spacing w:line="360" w:lineRule="auto"/>
        <w:jc w:val="center"/>
        <w:rPr>
          <w:del w:id="615" w:author="张海龙" w:date="2023-09-10T13:24:00Z"/>
          <w:b/>
          <w:sz w:val="28"/>
          <w:szCs w:val="21"/>
        </w:rPr>
      </w:pPr>
      <w:del w:id="616" w:author="张海龙" w:date="2023-09-10T13:24:00Z">
        <w:r w:rsidDel="00B7527E">
          <w:rPr>
            <w:noProof/>
          </w:rPr>
          <w:drawing>
            <wp:inline distT="0" distB="0" distL="0" distR="0" wp14:anchorId="2A0A3BBE" wp14:editId="7991F481">
              <wp:extent cx="5504815" cy="4483735"/>
              <wp:effectExtent l="0" t="0" r="63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504815" cy="4483735"/>
                      </a:xfrm>
                      <a:prstGeom prst="rect">
                        <a:avLst/>
                      </a:prstGeom>
                    </pic:spPr>
                  </pic:pic>
                </a:graphicData>
              </a:graphic>
            </wp:inline>
          </w:drawing>
        </w:r>
      </w:del>
    </w:p>
    <w:p w14:paraId="1D3B893C" w14:textId="29DEE78F" w:rsidR="009A6971" w:rsidRPr="0024314E" w:rsidDel="00B7527E" w:rsidRDefault="009A6971" w:rsidP="0024314E">
      <w:pPr>
        <w:pStyle w:val="a9"/>
        <w:numPr>
          <w:ilvl w:val="0"/>
          <w:numId w:val="13"/>
        </w:numPr>
        <w:spacing w:line="360" w:lineRule="auto"/>
        <w:ind w:firstLineChars="0"/>
        <w:jc w:val="left"/>
        <w:rPr>
          <w:del w:id="617" w:author="张海龙" w:date="2023-09-10T13:24:00Z"/>
          <w:b/>
          <w:sz w:val="28"/>
          <w:szCs w:val="21"/>
        </w:rPr>
      </w:pPr>
      <w:del w:id="618" w:author="张海龙" w:date="2023-09-10T13:24:00Z">
        <w:r w:rsidRPr="0024314E" w:rsidDel="00B7527E">
          <w:rPr>
            <w:rFonts w:hint="eastAsia"/>
            <w:b/>
            <w:sz w:val="28"/>
            <w:szCs w:val="21"/>
          </w:rPr>
          <w:delText>Fluke</w:delText>
        </w:r>
        <w:r w:rsidRPr="0024314E" w:rsidDel="00B7527E">
          <w:rPr>
            <w:b/>
            <w:sz w:val="28"/>
            <w:szCs w:val="21"/>
          </w:rPr>
          <w:delText xml:space="preserve"> 17B+</w:delText>
        </w:r>
      </w:del>
    </w:p>
    <w:p w14:paraId="2ED8D3D6" w14:textId="00798154" w:rsidR="009A6971" w:rsidDel="00B7527E" w:rsidRDefault="00DE23F8" w:rsidP="00DE23F8">
      <w:pPr>
        <w:spacing w:line="360" w:lineRule="auto"/>
        <w:jc w:val="center"/>
        <w:rPr>
          <w:del w:id="619" w:author="张海龙" w:date="2023-09-10T13:24:00Z"/>
          <w:b/>
          <w:sz w:val="28"/>
          <w:szCs w:val="21"/>
        </w:rPr>
      </w:pPr>
      <w:del w:id="620" w:author="张海龙" w:date="2023-09-10T13:24:00Z">
        <w:r w:rsidDel="00B7527E">
          <w:rPr>
            <w:b/>
            <w:noProof/>
            <w:sz w:val="28"/>
            <w:szCs w:val="21"/>
          </w:rPr>
          <w:drawing>
            <wp:inline distT="0" distB="0" distL="0" distR="0" wp14:anchorId="643A8500" wp14:editId="340D4CC8">
              <wp:extent cx="3475892" cy="3227671"/>
              <wp:effectExtent l="0" t="0" r="0" b="0"/>
              <wp:docPr id="6" name="图片 6" descr="Z:\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Z:\1.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484734" cy="3235882"/>
                      </a:xfrm>
                      <a:prstGeom prst="rect">
                        <a:avLst/>
                      </a:prstGeom>
                      <a:noFill/>
                      <a:ln>
                        <a:noFill/>
                      </a:ln>
                    </pic:spPr>
                  </pic:pic>
                </a:graphicData>
              </a:graphic>
            </wp:inline>
          </w:drawing>
        </w:r>
        <w:r w:rsidDel="00B7527E">
          <w:rPr>
            <w:b/>
            <w:noProof/>
            <w:sz w:val="28"/>
            <w:szCs w:val="21"/>
          </w:rPr>
          <w:drawing>
            <wp:inline distT="0" distB="0" distL="0" distR="0" wp14:anchorId="54E3784E" wp14:editId="287AB22A">
              <wp:extent cx="4777154" cy="4929817"/>
              <wp:effectExtent l="0" t="0" r="4445" b="4445"/>
              <wp:docPr id="8" name="图片 8" descr="Z:\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Z:\5.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782954" cy="4935802"/>
                      </a:xfrm>
                      <a:prstGeom prst="rect">
                        <a:avLst/>
                      </a:prstGeom>
                      <a:noFill/>
                      <a:ln>
                        <a:noFill/>
                      </a:ln>
                    </pic:spPr>
                  </pic:pic>
                </a:graphicData>
              </a:graphic>
            </wp:inline>
          </w:drawing>
        </w:r>
      </w:del>
    </w:p>
    <w:p w14:paraId="3ACB57AA" w14:textId="6743B36B" w:rsidR="00EC328E" w:rsidDel="00B7527E" w:rsidRDefault="00DE23F8" w:rsidP="0024314E">
      <w:pPr>
        <w:pStyle w:val="a9"/>
        <w:numPr>
          <w:ilvl w:val="0"/>
          <w:numId w:val="13"/>
        </w:numPr>
        <w:spacing w:line="360" w:lineRule="auto"/>
        <w:ind w:firstLineChars="0"/>
        <w:jc w:val="left"/>
        <w:rPr>
          <w:del w:id="621" w:author="张海龙" w:date="2023-09-10T13:24:00Z"/>
          <w:b/>
          <w:sz w:val="28"/>
          <w:szCs w:val="21"/>
        </w:rPr>
      </w:pPr>
      <w:del w:id="622" w:author="张海龙" w:date="2023-09-10T13:24:00Z">
        <w:r w:rsidRPr="00DE23F8" w:rsidDel="00B7527E">
          <w:rPr>
            <w:b/>
            <w:sz w:val="28"/>
            <w:szCs w:val="21"/>
          </w:rPr>
          <w:delText>r</w:delText>
        </w:r>
        <w:r w:rsidRPr="00DE23F8" w:rsidDel="00B7527E">
          <w:rPr>
            <w:rFonts w:hint="eastAsia"/>
            <w:b/>
            <w:sz w:val="28"/>
            <w:szCs w:val="21"/>
          </w:rPr>
          <w:delText>igol</w:delText>
        </w:r>
        <w:r w:rsidRPr="00DE23F8" w:rsidDel="00B7527E">
          <w:rPr>
            <w:b/>
            <w:sz w:val="28"/>
            <w:szCs w:val="21"/>
          </w:rPr>
          <w:delText xml:space="preserve"> DP832</w:delText>
        </w:r>
      </w:del>
    </w:p>
    <w:p w14:paraId="1FF4DE71" w14:textId="66127A38" w:rsidR="00DE23F8" w:rsidRPr="00EC328E" w:rsidDel="00B7527E" w:rsidRDefault="00DE23F8" w:rsidP="00EC328E">
      <w:pPr>
        <w:spacing w:line="360" w:lineRule="auto"/>
        <w:jc w:val="center"/>
        <w:rPr>
          <w:del w:id="623" w:author="张海龙" w:date="2023-09-10T13:24:00Z"/>
          <w:b/>
          <w:sz w:val="28"/>
          <w:szCs w:val="21"/>
        </w:rPr>
      </w:pPr>
      <w:del w:id="624" w:author="张海龙" w:date="2023-09-10T13:24:00Z">
        <w:r w:rsidDel="00B7527E">
          <w:rPr>
            <w:noProof/>
          </w:rPr>
          <w:drawing>
            <wp:inline distT="0" distB="0" distL="0" distR="0" wp14:anchorId="07D3B53A" wp14:editId="686D8C1E">
              <wp:extent cx="4255477" cy="2767682"/>
              <wp:effectExtent l="0" t="0" r="0" b="0"/>
              <wp:docPr id="9" name="图片 9" descr="Z:\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Z:\0.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268242" cy="2775984"/>
                      </a:xfrm>
                      <a:prstGeom prst="rect">
                        <a:avLst/>
                      </a:prstGeom>
                      <a:noFill/>
                      <a:ln>
                        <a:noFill/>
                      </a:ln>
                    </pic:spPr>
                  </pic:pic>
                </a:graphicData>
              </a:graphic>
            </wp:inline>
          </w:drawing>
        </w:r>
      </w:del>
    </w:p>
    <w:p w14:paraId="7295A995" w14:textId="584E1D7A" w:rsidR="00DE23F8" w:rsidDel="00B7527E" w:rsidRDefault="00D86FC6" w:rsidP="0024314E">
      <w:pPr>
        <w:pStyle w:val="a9"/>
        <w:numPr>
          <w:ilvl w:val="0"/>
          <w:numId w:val="13"/>
        </w:numPr>
        <w:spacing w:line="360" w:lineRule="auto"/>
        <w:ind w:firstLineChars="0"/>
        <w:jc w:val="left"/>
        <w:rPr>
          <w:del w:id="625" w:author="张海龙" w:date="2023-09-10T13:24:00Z"/>
          <w:b/>
          <w:sz w:val="28"/>
          <w:szCs w:val="21"/>
        </w:rPr>
      </w:pPr>
      <w:del w:id="626" w:author="张海龙" w:date="2023-09-10T13:24:00Z">
        <w:r w:rsidDel="00B7527E">
          <w:rPr>
            <w:b/>
            <w:sz w:val="28"/>
            <w:szCs w:val="21"/>
          </w:rPr>
          <w:delText xml:space="preserve">rigol </w:delText>
        </w:r>
        <w:r w:rsidR="00DE23F8" w:rsidDel="00B7527E">
          <w:rPr>
            <w:b/>
            <w:sz w:val="28"/>
            <w:szCs w:val="21"/>
          </w:rPr>
          <w:delText>DP711</w:delText>
        </w:r>
      </w:del>
    </w:p>
    <w:p w14:paraId="373DDCFD" w14:textId="676610C5" w:rsidR="00DE23F8" w:rsidRPr="00402570" w:rsidDel="00B7527E" w:rsidRDefault="00DE23F8" w:rsidP="00DE23F8">
      <w:pPr>
        <w:pStyle w:val="a9"/>
        <w:spacing w:line="360" w:lineRule="auto"/>
        <w:ind w:leftChars="-342" w:left="2" w:hangingChars="256" w:hanging="720"/>
        <w:jc w:val="center"/>
        <w:rPr>
          <w:del w:id="627" w:author="张海龙" w:date="2023-09-10T13:24:00Z"/>
          <w:b/>
          <w:sz w:val="28"/>
          <w:szCs w:val="21"/>
        </w:rPr>
      </w:pPr>
      <w:del w:id="628" w:author="张海龙" w:date="2023-09-10T13:24:00Z">
        <w:r w:rsidRPr="00DE23F8" w:rsidDel="00B7527E">
          <w:rPr>
            <w:b/>
            <w:noProof/>
            <w:sz w:val="28"/>
            <w:szCs w:val="21"/>
          </w:rPr>
          <w:drawing>
            <wp:inline distT="0" distB="0" distL="0" distR="0" wp14:anchorId="315C4779" wp14:editId="37CA59F7">
              <wp:extent cx="3821785" cy="2977661"/>
              <wp:effectExtent l="0" t="0" r="7620" b="0"/>
              <wp:docPr id="10" name="图片 10" descr="Z:\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Z:\1.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844143" cy="2995081"/>
                      </a:xfrm>
                      <a:prstGeom prst="rect">
                        <a:avLst/>
                      </a:prstGeom>
                      <a:noFill/>
                      <a:ln>
                        <a:noFill/>
                      </a:ln>
                    </pic:spPr>
                  </pic:pic>
                </a:graphicData>
              </a:graphic>
            </wp:inline>
          </w:drawing>
        </w:r>
      </w:del>
    </w:p>
    <w:p w14:paraId="066271FF" w14:textId="321D3F55" w:rsidR="00DE23F8" w:rsidRDefault="00D86FC6" w:rsidP="0024314E">
      <w:pPr>
        <w:pStyle w:val="a9"/>
        <w:numPr>
          <w:ilvl w:val="0"/>
          <w:numId w:val="13"/>
        </w:numPr>
        <w:spacing w:line="360" w:lineRule="auto"/>
        <w:ind w:firstLineChars="0"/>
        <w:jc w:val="left"/>
        <w:rPr>
          <w:b/>
          <w:sz w:val="28"/>
          <w:szCs w:val="21"/>
        </w:rPr>
      </w:pPr>
      <w:del w:id="629" w:author="张海龙" w:date="2023-09-10T13:25:00Z">
        <w:r w:rsidDel="00B7527E">
          <w:rPr>
            <w:b/>
            <w:sz w:val="28"/>
            <w:szCs w:val="21"/>
          </w:rPr>
          <w:delText>rigol</w:delText>
        </w:r>
      </w:del>
      <w:ins w:id="630" w:author="张海龙" w:date="2023-09-10T13:25:00Z">
        <w:r w:rsidR="00B7527E">
          <w:rPr>
            <w:rFonts w:hint="eastAsia"/>
            <w:b/>
            <w:sz w:val="28"/>
            <w:szCs w:val="21"/>
          </w:rPr>
          <w:t>入门示波器</w:t>
        </w:r>
      </w:ins>
      <w:r>
        <w:rPr>
          <w:b/>
          <w:sz w:val="28"/>
          <w:szCs w:val="21"/>
        </w:rPr>
        <w:t xml:space="preserve"> </w:t>
      </w:r>
      <w:r w:rsidR="00843A88">
        <w:rPr>
          <w:b/>
          <w:sz w:val="28"/>
          <w:szCs w:val="21"/>
        </w:rPr>
        <w:t>1022E</w:t>
      </w:r>
    </w:p>
    <w:p w14:paraId="29E34610" w14:textId="6D8ABCA4" w:rsidR="00843A88" w:rsidRPr="00843A88" w:rsidRDefault="00D86FC6" w:rsidP="00843A88">
      <w:pPr>
        <w:spacing w:line="360" w:lineRule="auto"/>
        <w:jc w:val="center"/>
        <w:rPr>
          <w:b/>
          <w:sz w:val="28"/>
          <w:szCs w:val="21"/>
        </w:rPr>
      </w:pPr>
      <w:r w:rsidRPr="00D86FC6">
        <w:rPr>
          <w:b/>
          <w:noProof/>
          <w:sz w:val="28"/>
          <w:szCs w:val="21"/>
        </w:rPr>
        <w:lastRenderedPageBreak/>
        <w:drawing>
          <wp:inline distT="0" distB="0" distL="0" distR="0" wp14:anchorId="34B1EC06" wp14:editId="518BB55A">
            <wp:extent cx="5070502" cy="2900534"/>
            <wp:effectExtent l="0" t="0" r="0" b="0"/>
            <wp:docPr id="13" name="图片 13" descr="J:\202002工作\基础物理实验\实验课程建设\预科1-示波器等\图片素材\1022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J:\202002工作\基础物理实验\实验课程建设\预科1-示波器等\图片素材\1022E.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089724" cy="2911530"/>
                    </a:xfrm>
                    <a:prstGeom prst="rect">
                      <a:avLst/>
                    </a:prstGeom>
                    <a:noFill/>
                    <a:ln>
                      <a:noFill/>
                    </a:ln>
                  </pic:spPr>
                </pic:pic>
              </a:graphicData>
            </a:graphic>
          </wp:inline>
        </w:drawing>
      </w:r>
    </w:p>
    <w:p w14:paraId="17882D12" w14:textId="5857F5A4" w:rsidR="00843A88" w:rsidRPr="00D86FC6" w:rsidRDefault="00D86FC6" w:rsidP="0024314E">
      <w:pPr>
        <w:pStyle w:val="a9"/>
        <w:numPr>
          <w:ilvl w:val="0"/>
          <w:numId w:val="13"/>
        </w:numPr>
        <w:spacing w:line="360" w:lineRule="auto"/>
        <w:ind w:firstLineChars="0"/>
        <w:jc w:val="left"/>
        <w:rPr>
          <w:b/>
          <w:sz w:val="28"/>
          <w:szCs w:val="21"/>
        </w:rPr>
      </w:pPr>
      <w:del w:id="631" w:author="张海龙" w:date="2023-09-10T13:25:00Z">
        <w:r w:rsidDel="00B7527E">
          <w:rPr>
            <w:b/>
            <w:sz w:val="28"/>
            <w:szCs w:val="21"/>
          </w:rPr>
          <w:delText xml:space="preserve">rigol </w:delText>
        </w:r>
      </w:del>
      <w:ins w:id="632" w:author="张海龙" w:date="2023-09-10T13:25:00Z">
        <w:r w:rsidR="00B7527E">
          <w:rPr>
            <w:b/>
            <w:sz w:val="28"/>
            <w:szCs w:val="21"/>
          </w:rPr>
          <w:t>普通</w:t>
        </w:r>
        <w:r w:rsidR="00B7527E">
          <w:rPr>
            <w:rFonts w:hint="eastAsia"/>
            <w:b/>
            <w:sz w:val="28"/>
            <w:szCs w:val="21"/>
          </w:rPr>
          <w:t>示波器</w:t>
        </w:r>
      </w:ins>
      <w:r w:rsidR="00843A88" w:rsidRPr="00D86FC6">
        <w:rPr>
          <w:b/>
          <w:sz w:val="28"/>
          <w:szCs w:val="21"/>
        </w:rPr>
        <w:t>1104Z/1154Z</w:t>
      </w:r>
    </w:p>
    <w:p w14:paraId="376E3D05" w14:textId="468C902D" w:rsidR="00843A88" w:rsidRPr="00DE23F8" w:rsidRDefault="00843A88" w:rsidP="00843A88">
      <w:pPr>
        <w:pStyle w:val="a9"/>
        <w:spacing w:line="360" w:lineRule="auto"/>
        <w:ind w:leftChars="-342" w:left="2" w:hangingChars="256" w:hanging="720"/>
        <w:jc w:val="center"/>
        <w:rPr>
          <w:b/>
          <w:sz w:val="28"/>
          <w:szCs w:val="21"/>
        </w:rPr>
      </w:pPr>
      <w:r w:rsidRPr="00843A88">
        <w:rPr>
          <w:b/>
          <w:noProof/>
          <w:sz w:val="28"/>
          <w:szCs w:val="21"/>
        </w:rPr>
        <w:drawing>
          <wp:inline distT="0" distB="0" distL="0" distR="0" wp14:anchorId="106690F4" wp14:editId="1EE920FF">
            <wp:extent cx="5351228" cy="3816626"/>
            <wp:effectExtent l="0" t="0" r="1905" b="0"/>
            <wp:docPr id="12" name="图片 12" descr="Z:\1104Z.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Z:\1104Z.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01149" cy="3852231"/>
                    </a:xfrm>
                    <a:prstGeom prst="rect">
                      <a:avLst/>
                    </a:prstGeom>
                    <a:noFill/>
                    <a:ln>
                      <a:noFill/>
                    </a:ln>
                  </pic:spPr>
                </pic:pic>
              </a:graphicData>
            </a:graphic>
          </wp:inline>
        </w:drawing>
      </w:r>
    </w:p>
    <w:p w14:paraId="4EF048E9" w14:textId="034D79DC" w:rsidR="00843A88" w:rsidRPr="0024314E" w:rsidRDefault="00D86FC6" w:rsidP="0024314E">
      <w:pPr>
        <w:pStyle w:val="a9"/>
        <w:numPr>
          <w:ilvl w:val="0"/>
          <w:numId w:val="13"/>
        </w:numPr>
        <w:spacing w:line="360" w:lineRule="auto"/>
        <w:ind w:firstLineChars="0"/>
        <w:jc w:val="left"/>
        <w:rPr>
          <w:b/>
          <w:sz w:val="28"/>
          <w:szCs w:val="21"/>
        </w:rPr>
      </w:pPr>
      <w:del w:id="633" w:author="张海龙" w:date="2023-09-10T13:25:00Z">
        <w:r w:rsidRPr="0024314E" w:rsidDel="00B7527E">
          <w:rPr>
            <w:b/>
            <w:sz w:val="28"/>
            <w:szCs w:val="21"/>
          </w:rPr>
          <w:delText xml:space="preserve">rigol </w:delText>
        </w:r>
      </w:del>
      <w:ins w:id="634" w:author="张海龙" w:date="2023-09-10T13:25:00Z">
        <w:r w:rsidR="00B7527E">
          <w:rPr>
            <w:b/>
            <w:sz w:val="28"/>
            <w:szCs w:val="21"/>
          </w:rPr>
          <w:t>信号</w:t>
        </w:r>
        <w:r w:rsidR="00B7527E">
          <w:rPr>
            <w:rFonts w:hint="eastAsia"/>
            <w:b/>
            <w:sz w:val="28"/>
            <w:szCs w:val="21"/>
          </w:rPr>
          <w:t>发生器</w:t>
        </w:r>
        <w:r w:rsidR="00B7527E" w:rsidRPr="0024314E">
          <w:rPr>
            <w:b/>
            <w:sz w:val="28"/>
            <w:szCs w:val="21"/>
          </w:rPr>
          <w:t xml:space="preserve"> </w:t>
        </w:r>
      </w:ins>
      <w:r w:rsidRPr="0024314E">
        <w:rPr>
          <w:b/>
          <w:sz w:val="28"/>
          <w:szCs w:val="21"/>
        </w:rPr>
        <w:t>DG1022U</w:t>
      </w:r>
    </w:p>
    <w:p w14:paraId="6B0AC555" w14:textId="423A9D92" w:rsidR="00D86FC6" w:rsidRDefault="00D86FC6" w:rsidP="00D86FC6">
      <w:pPr>
        <w:spacing w:line="360" w:lineRule="auto"/>
        <w:jc w:val="center"/>
        <w:rPr>
          <w:b/>
          <w:sz w:val="28"/>
          <w:szCs w:val="21"/>
        </w:rPr>
      </w:pPr>
      <w:r>
        <w:rPr>
          <w:b/>
          <w:noProof/>
          <w:sz w:val="28"/>
          <w:szCs w:val="21"/>
        </w:rPr>
        <w:lastRenderedPageBreak/>
        <w:drawing>
          <wp:inline distT="0" distB="0" distL="0" distR="0" wp14:anchorId="61272D65" wp14:editId="2220046A">
            <wp:extent cx="5306080" cy="3705308"/>
            <wp:effectExtent l="0" t="0" r="8890" b="9525"/>
            <wp:docPr id="14" name="图片 14" descr="J:\202002工作\基础物理实验\实验课程建设\预科1-示波器等\图片素材\1022U-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J:\202002工作\基础物理实验\实验课程建设\预科1-示波器等\图片素材\1022U-1.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354134" cy="3738865"/>
                    </a:xfrm>
                    <a:prstGeom prst="rect">
                      <a:avLst/>
                    </a:prstGeom>
                    <a:noFill/>
                    <a:ln>
                      <a:noFill/>
                    </a:ln>
                  </pic:spPr>
                </pic:pic>
              </a:graphicData>
            </a:graphic>
          </wp:inline>
        </w:drawing>
      </w:r>
      <w:del w:id="635" w:author="张海龙" w:date="2023-09-10T13:26:00Z">
        <w:r w:rsidDel="00B7527E">
          <w:rPr>
            <w:rFonts w:hint="eastAsia"/>
            <w:b/>
            <w:noProof/>
            <w:sz w:val="28"/>
            <w:szCs w:val="21"/>
          </w:rPr>
          <w:drawing>
            <wp:inline distT="0" distB="0" distL="0" distR="0" wp14:anchorId="307C502F" wp14:editId="5DBBD1D0">
              <wp:extent cx="4683970" cy="3101008"/>
              <wp:effectExtent l="0" t="0" r="2540" b="4445"/>
              <wp:docPr id="15" name="图片 15" descr="J:\202002工作\基础物理实验\实验课程建设\预科1-示波器等\图片素材\1022U-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J:\202002工作\基础物理实验\实验课程建设\预科1-示波器等\图片素材\1022U-2.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710495" cy="3118569"/>
                      </a:xfrm>
                      <a:prstGeom prst="rect">
                        <a:avLst/>
                      </a:prstGeom>
                      <a:noFill/>
                      <a:ln>
                        <a:noFill/>
                      </a:ln>
                    </pic:spPr>
                  </pic:pic>
                </a:graphicData>
              </a:graphic>
            </wp:inline>
          </w:drawing>
        </w:r>
      </w:del>
    </w:p>
    <w:p w14:paraId="2B0B04FA" w14:textId="77777777" w:rsidR="00D86FC6" w:rsidRPr="00D86FC6" w:rsidRDefault="00D86FC6" w:rsidP="00D86FC6">
      <w:pPr>
        <w:spacing w:line="360" w:lineRule="auto"/>
        <w:jc w:val="center"/>
        <w:rPr>
          <w:b/>
          <w:sz w:val="28"/>
          <w:szCs w:val="21"/>
        </w:rPr>
      </w:pPr>
    </w:p>
    <w:p w14:paraId="160FADF1" w14:textId="252F972D" w:rsidR="00D86FC6" w:rsidRPr="00DE23F8" w:rsidRDefault="00D86FC6" w:rsidP="0024314E">
      <w:pPr>
        <w:pStyle w:val="a9"/>
        <w:numPr>
          <w:ilvl w:val="0"/>
          <w:numId w:val="13"/>
        </w:numPr>
        <w:spacing w:line="360" w:lineRule="auto"/>
        <w:ind w:firstLineChars="0"/>
        <w:jc w:val="left"/>
        <w:rPr>
          <w:b/>
          <w:sz w:val="28"/>
          <w:szCs w:val="21"/>
        </w:rPr>
      </w:pPr>
      <w:del w:id="636" w:author="张海龙" w:date="2023-09-10T13:26:00Z">
        <w:r w:rsidDel="004371D1">
          <w:rPr>
            <w:rFonts w:hint="eastAsia"/>
            <w:b/>
            <w:sz w:val="28"/>
            <w:szCs w:val="21"/>
          </w:rPr>
          <w:delText>r</w:delText>
        </w:r>
        <w:r w:rsidR="0024314E" w:rsidDel="004371D1">
          <w:rPr>
            <w:rFonts w:hint="eastAsia"/>
            <w:b/>
            <w:sz w:val="28"/>
            <w:szCs w:val="21"/>
          </w:rPr>
          <w:delText>ig</w:delText>
        </w:r>
        <w:r w:rsidDel="004371D1">
          <w:rPr>
            <w:rFonts w:hint="eastAsia"/>
            <w:b/>
            <w:sz w:val="28"/>
            <w:szCs w:val="21"/>
          </w:rPr>
          <w:delText>ol</w:delText>
        </w:r>
      </w:del>
      <w:ins w:id="637" w:author="张海龙" w:date="2023-09-10T13:26:00Z">
        <w:r w:rsidR="004371D1">
          <w:rPr>
            <w:rFonts w:hint="eastAsia"/>
            <w:b/>
            <w:sz w:val="28"/>
            <w:szCs w:val="21"/>
          </w:rPr>
          <w:t>信号发生器</w:t>
        </w:r>
      </w:ins>
      <w:r>
        <w:rPr>
          <w:b/>
          <w:sz w:val="28"/>
          <w:szCs w:val="21"/>
        </w:rPr>
        <w:t xml:space="preserve"> DG4162</w:t>
      </w:r>
    </w:p>
    <w:p w14:paraId="36E55A7E" w14:textId="1668F4A8" w:rsidR="00843A88" w:rsidRPr="00D86FC6" w:rsidRDefault="0024314E" w:rsidP="00D86FC6">
      <w:pPr>
        <w:spacing w:line="360" w:lineRule="auto"/>
        <w:jc w:val="left"/>
        <w:rPr>
          <w:b/>
          <w:sz w:val="28"/>
          <w:szCs w:val="21"/>
        </w:rPr>
      </w:pPr>
      <w:r w:rsidRPr="0024314E">
        <w:rPr>
          <w:b/>
          <w:noProof/>
          <w:sz w:val="28"/>
          <w:szCs w:val="21"/>
        </w:rPr>
        <w:drawing>
          <wp:inline distT="0" distB="0" distL="0" distR="0" wp14:anchorId="70D8E6A7" wp14:editId="19F4CE27">
            <wp:extent cx="5504815" cy="3706728"/>
            <wp:effectExtent l="0" t="0" r="635" b="8255"/>
            <wp:docPr id="16" name="图片 16" descr="J:\202002工作\基础物理实验\实验课程建设\预科1-示波器等\图片素材\DG41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J:\202002工作\基础物理实验\实验课程建设\预科1-示波器等\图片素材\DG4162.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504815" cy="3706728"/>
                    </a:xfrm>
                    <a:prstGeom prst="rect">
                      <a:avLst/>
                    </a:prstGeom>
                    <a:noFill/>
                    <a:ln>
                      <a:noFill/>
                    </a:ln>
                  </pic:spPr>
                </pic:pic>
              </a:graphicData>
            </a:graphic>
          </wp:inline>
        </w:drawing>
      </w:r>
    </w:p>
    <w:p w14:paraId="5BF26C03" w14:textId="77777777" w:rsidR="00DE23F8" w:rsidRPr="00402570" w:rsidRDefault="00DE23F8" w:rsidP="00DE23F8">
      <w:pPr>
        <w:pStyle w:val="a9"/>
        <w:spacing w:line="360" w:lineRule="auto"/>
        <w:ind w:left="720" w:firstLineChars="0" w:firstLine="0"/>
        <w:jc w:val="left"/>
        <w:rPr>
          <w:b/>
          <w:sz w:val="28"/>
          <w:szCs w:val="21"/>
        </w:rPr>
      </w:pPr>
    </w:p>
    <w:p w14:paraId="6F9B5F47" w14:textId="77777777" w:rsidR="00DE23F8" w:rsidRDefault="00DE23F8" w:rsidP="00DE23F8">
      <w:pPr>
        <w:spacing w:line="360" w:lineRule="auto"/>
        <w:jc w:val="center"/>
        <w:rPr>
          <w:b/>
          <w:sz w:val="28"/>
          <w:szCs w:val="21"/>
        </w:rPr>
      </w:pPr>
    </w:p>
    <w:p w14:paraId="2B4D2C5D" w14:textId="77777777" w:rsidR="00DE23F8" w:rsidRPr="00402570" w:rsidRDefault="00DE23F8" w:rsidP="00DE23F8">
      <w:pPr>
        <w:spacing w:line="360" w:lineRule="auto"/>
        <w:jc w:val="center"/>
        <w:rPr>
          <w:b/>
          <w:sz w:val="28"/>
          <w:szCs w:val="21"/>
        </w:rPr>
      </w:pPr>
    </w:p>
    <w:sectPr w:rsidR="00DE23F8" w:rsidRPr="00402570" w:rsidSect="00EC328E">
      <w:footerReference w:type="even" r:id="rId21"/>
      <w:footerReference w:type="default" r:id="rId22"/>
      <w:footerReference w:type="first" r:id="rId23"/>
      <w:type w:val="oddPage"/>
      <w:pgSz w:w="11906" w:h="16838"/>
      <w:pgMar w:top="1276" w:right="1440" w:bottom="1440" w:left="1797" w:header="851" w:footer="879"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4BFC784" w14:textId="77777777" w:rsidR="008A7C0B" w:rsidRDefault="008A7C0B" w:rsidP="00214E12">
      <w:r>
        <w:separator/>
      </w:r>
    </w:p>
  </w:endnote>
  <w:endnote w:type="continuationSeparator" w:id="0">
    <w:p w14:paraId="08D70926" w14:textId="77777777" w:rsidR="008A7C0B" w:rsidRDefault="008A7C0B" w:rsidP="00214E1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仿宋">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EFF" w:usb1="C0007843"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03897652"/>
      <w:docPartObj>
        <w:docPartGallery w:val="Page Numbers (Bottom of Page)"/>
        <w:docPartUnique/>
      </w:docPartObj>
    </w:sdtPr>
    <w:sdtEndPr>
      <w:rPr>
        <w:sz w:val="21"/>
      </w:rPr>
    </w:sdtEndPr>
    <w:sdtContent>
      <w:p w14:paraId="5E22717A" w14:textId="77777777" w:rsidR="00175B1B" w:rsidRPr="008D0CD1" w:rsidRDefault="00175B1B">
        <w:pPr>
          <w:pStyle w:val="a5"/>
          <w:rPr>
            <w:sz w:val="21"/>
          </w:rPr>
        </w:pPr>
        <w:r w:rsidRPr="008D0CD1">
          <w:rPr>
            <w:sz w:val="21"/>
          </w:rPr>
          <w:fldChar w:fldCharType="begin"/>
        </w:r>
        <w:r w:rsidRPr="008D0CD1">
          <w:rPr>
            <w:sz w:val="21"/>
          </w:rPr>
          <w:instrText>PAGE   \* MERGEFORMAT</w:instrText>
        </w:r>
        <w:r w:rsidRPr="008D0CD1">
          <w:rPr>
            <w:sz w:val="21"/>
          </w:rPr>
          <w:fldChar w:fldCharType="separate"/>
        </w:r>
        <w:r w:rsidRPr="00235F64">
          <w:rPr>
            <w:noProof/>
            <w:sz w:val="21"/>
            <w:lang w:val="zh-CN"/>
          </w:rPr>
          <w:t>5</w:t>
        </w:r>
        <w:r w:rsidRPr="008D0CD1">
          <w:rPr>
            <w:sz w:val="21"/>
          </w:rPr>
          <w:fldChar w:fldCharType="end"/>
        </w:r>
      </w:p>
    </w:sdtContent>
  </w:sdt>
  <w:p w14:paraId="6A6841AA" w14:textId="77777777" w:rsidR="00175B1B" w:rsidRDefault="00175B1B"/>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73409338"/>
      <w:docPartObj>
        <w:docPartGallery w:val="Page Numbers (Bottom of Page)"/>
        <w:docPartUnique/>
      </w:docPartObj>
    </w:sdtPr>
    <w:sdtEndPr/>
    <w:sdtContent>
      <w:p w14:paraId="2EFA040F" w14:textId="2F97EDB5" w:rsidR="00175B1B" w:rsidRDefault="00175B1B">
        <w:pPr>
          <w:pStyle w:val="a5"/>
          <w:jc w:val="center"/>
        </w:pPr>
        <w:r>
          <w:fldChar w:fldCharType="begin"/>
        </w:r>
        <w:r>
          <w:instrText>PAGE   \* MERGEFORMAT</w:instrText>
        </w:r>
        <w:r>
          <w:fldChar w:fldCharType="separate"/>
        </w:r>
        <w:r w:rsidR="003062D6" w:rsidRPr="003062D6">
          <w:rPr>
            <w:noProof/>
            <w:lang w:val="zh-CN"/>
          </w:rPr>
          <w:t>9</w:t>
        </w:r>
        <w:r>
          <w:fldChar w:fldCharType="end"/>
        </w:r>
      </w:p>
    </w:sdtContent>
  </w:sdt>
  <w:p w14:paraId="487A917C" w14:textId="77777777" w:rsidR="00175B1B" w:rsidRDefault="00175B1B">
    <w:pPr>
      <w:pStyle w:val="a5"/>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FA47DB" w14:textId="77777777" w:rsidR="00175B1B" w:rsidRDefault="00175B1B" w:rsidP="008A1758">
    <w:pPr>
      <w:jc w:val="right"/>
    </w:pPr>
    <w:r>
      <w:fldChar w:fldCharType="begin"/>
    </w:r>
    <w:r>
      <w:instrText>PAGE   \* MERGEFORMAT</w:instrText>
    </w:r>
    <w:r>
      <w:fldChar w:fldCharType="separate"/>
    </w:r>
    <w:r w:rsidRPr="00110914">
      <w:rPr>
        <w:noProof/>
        <w:lang w:val="zh-CN"/>
      </w:rPr>
      <w:t>1</w:t>
    </w:r>
    <w:r>
      <w:fldChar w:fldCharType="end"/>
    </w:r>
  </w:p>
  <w:p w14:paraId="23A35967" w14:textId="77777777" w:rsidR="00175B1B" w:rsidRDefault="00175B1B"/>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EB3558B" w14:textId="77777777" w:rsidR="008A7C0B" w:rsidRDefault="008A7C0B" w:rsidP="00214E12">
      <w:r>
        <w:separator/>
      </w:r>
    </w:p>
  </w:footnote>
  <w:footnote w:type="continuationSeparator" w:id="0">
    <w:p w14:paraId="458FBBC2" w14:textId="77777777" w:rsidR="008A7C0B" w:rsidRDefault="008A7C0B" w:rsidP="00214E1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7F66C5"/>
    <w:multiLevelType w:val="hybridMultilevel"/>
    <w:tmpl w:val="26609540"/>
    <w:lvl w:ilvl="0" w:tplc="53AA2BA0">
      <w:start w:val="1"/>
      <w:numFmt w:val="decimal"/>
      <w:lvlText w:val="（%1）"/>
      <w:lvlJc w:val="left"/>
      <w:pPr>
        <w:ind w:left="1136" w:hanging="720"/>
      </w:pPr>
      <w:rPr>
        <w:rFonts w:hint="default"/>
      </w:rPr>
    </w:lvl>
    <w:lvl w:ilvl="1" w:tplc="04090019" w:tentative="1">
      <w:start w:val="1"/>
      <w:numFmt w:val="lowerLetter"/>
      <w:lvlText w:val="%2)"/>
      <w:lvlJc w:val="left"/>
      <w:pPr>
        <w:ind w:left="1256" w:hanging="420"/>
      </w:pPr>
    </w:lvl>
    <w:lvl w:ilvl="2" w:tplc="0409001B" w:tentative="1">
      <w:start w:val="1"/>
      <w:numFmt w:val="lowerRoman"/>
      <w:lvlText w:val="%3."/>
      <w:lvlJc w:val="right"/>
      <w:pPr>
        <w:ind w:left="1676" w:hanging="420"/>
      </w:pPr>
    </w:lvl>
    <w:lvl w:ilvl="3" w:tplc="0409000F" w:tentative="1">
      <w:start w:val="1"/>
      <w:numFmt w:val="decimal"/>
      <w:lvlText w:val="%4."/>
      <w:lvlJc w:val="left"/>
      <w:pPr>
        <w:ind w:left="2096" w:hanging="420"/>
      </w:pPr>
    </w:lvl>
    <w:lvl w:ilvl="4" w:tplc="04090019" w:tentative="1">
      <w:start w:val="1"/>
      <w:numFmt w:val="lowerLetter"/>
      <w:lvlText w:val="%5)"/>
      <w:lvlJc w:val="left"/>
      <w:pPr>
        <w:ind w:left="2516" w:hanging="420"/>
      </w:pPr>
    </w:lvl>
    <w:lvl w:ilvl="5" w:tplc="0409001B" w:tentative="1">
      <w:start w:val="1"/>
      <w:numFmt w:val="lowerRoman"/>
      <w:lvlText w:val="%6."/>
      <w:lvlJc w:val="right"/>
      <w:pPr>
        <w:ind w:left="2936" w:hanging="420"/>
      </w:pPr>
    </w:lvl>
    <w:lvl w:ilvl="6" w:tplc="0409000F" w:tentative="1">
      <w:start w:val="1"/>
      <w:numFmt w:val="decimal"/>
      <w:lvlText w:val="%7."/>
      <w:lvlJc w:val="left"/>
      <w:pPr>
        <w:ind w:left="3356" w:hanging="420"/>
      </w:pPr>
    </w:lvl>
    <w:lvl w:ilvl="7" w:tplc="04090019" w:tentative="1">
      <w:start w:val="1"/>
      <w:numFmt w:val="lowerLetter"/>
      <w:lvlText w:val="%8)"/>
      <w:lvlJc w:val="left"/>
      <w:pPr>
        <w:ind w:left="3776" w:hanging="420"/>
      </w:pPr>
    </w:lvl>
    <w:lvl w:ilvl="8" w:tplc="0409001B" w:tentative="1">
      <w:start w:val="1"/>
      <w:numFmt w:val="lowerRoman"/>
      <w:lvlText w:val="%9."/>
      <w:lvlJc w:val="right"/>
      <w:pPr>
        <w:ind w:left="4196" w:hanging="420"/>
      </w:pPr>
    </w:lvl>
  </w:abstractNum>
  <w:abstractNum w:abstractNumId="1" w15:restartNumberingAfterBreak="0">
    <w:nsid w:val="10B40C7D"/>
    <w:multiLevelType w:val="hybridMultilevel"/>
    <w:tmpl w:val="6666EDE6"/>
    <w:lvl w:ilvl="0" w:tplc="1B68E254">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15:restartNumberingAfterBreak="0">
    <w:nsid w:val="1B9A1A47"/>
    <w:multiLevelType w:val="hybridMultilevel"/>
    <w:tmpl w:val="D924C938"/>
    <w:lvl w:ilvl="0" w:tplc="0B866396">
      <w:start w:val="3"/>
      <w:numFmt w:val="decimal"/>
      <w:lvlText w:val="%1、"/>
      <w:lvlJc w:val="left"/>
      <w:pPr>
        <w:ind w:left="644" w:hanging="360"/>
      </w:pPr>
      <w:rPr>
        <w:rFonts w:hint="default"/>
      </w:rPr>
    </w:lvl>
    <w:lvl w:ilvl="1" w:tplc="04090019" w:tentative="1">
      <w:start w:val="1"/>
      <w:numFmt w:val="lowerLetter"/>
      <w:lvlText w:val="%2)"/>
      <w:lvlJc w:val="left"/>
      <w:pPr>
        <w:ind w:left="1124" w:hanging="420"/>
      </w:pPr>
    </w:lvl>
    <w:lvl w:ilvl="2" w:tplc="0409001B" w:tentative="1">
      <w:start w:val="1"/>
      <w:numFmt w:val="lowerRoman"/>
      <w:lvlText w:val="%3."/>
      <w:lvlJc w:val="right"/>
      <w:pPr>
        <w:ind w:left="1544" w:hanging="420"/>
      </w:p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abstractNum w:abstractNumId="3" w15:restartNumberingAfterBreak="0">
    <w:nsid w:val="25804864"/>
    <w:multiLevelType w:val="hybridMultilevel"/>
    <w:tmpl w:val="70803C3C"/>
    <w:lvl w:ilvl="0" w:tplc="AC7EFE2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276D2DD7"/>
    <w:multiLevelType w:val="hybridMultilevel"/>
    <w:tmpl w:val="6DAE4B26"/>
    <w:lvl w:ilvl="0" w:tplc="6644BCFA">
      <w:start w:val="1"/>
      <w:numFmt w:val="japaneseCounting"/>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28D82E75"/>
    <w:multiLevelType w:val="hybridMultilevel"/>
    <w:tmpl w:val="6DAE4B26"/>
    <w:lvl w:ilvl="0" w:tplc="6644BCFA">
      <w:start w:val="1"/>
      <w:numFmt w:val="japaneseCounting"/>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2DF36EF1"/>
    <w:multiLevelType w:val="hybridMultilevel"/>
    <w:tmpl w:val="6DAE4B26"/>
    <w:lvl w:ilvl="0" w:tplc="6644BCFA">
      <w:start w:val="1"/>
      <w:numFmt w:val="japaneseCounting"/>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E5E188A"/>
    <w:multiLevelType w:val="hybridMultilevel"/>
    <w:tmpl w:val="BB3EC0DE"/>
    <w:lvl w:ilvl="0" w:tplc="A1420C64">
      <w:start w:val="3"/>
      <w:numFmt w:val="decimal"/>
      <w:lvlText w:val="%1、"/>
      <w:lvlJc w:val="left"/>
      <w:pPr>
        <w:ind w:left="780" w:hanging="360"/>
      </w:pPr>
      <w:rPr>
        <w:rFonts w:hint="default"/>
        <w:b w:val="0"/>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15:restartNumberingAfterBreak="0">
    <w:nsid w:val="364C506A"/>
    <w:multiLevelType w:val="hybridMultilevel"/>
    <w:tmpl w:val="022E005C"/>
    <w:lvl w:ilvl="0" w:tplc="F37A10D4">
      <w:start w:val="1"/>
      <w:numFmt w:val="decimal"/>
      <w:lvlText w:val="%1．"/>
      <w:lvlJc w:val="left"/>
      <w:pPr>
        <w:ind w:left="782" w:hanging="360"/>
      </w:pPr>
      <w:rPr>
        <w:rFonts w:hint="default"/>
      </w:rPr>
    </w:lvl>
    <w:lvl w:ilvl="1" w:tplc="04090019" w:tentative="1">
      <w:start w:val="1"/>
      <w:numFmt w:val="lowerLetter"/>
      <w:lvlText w:val="%2)"/>
      <w:lvlJc w:val="left"/>
      <w:pPr>
        <w:ind w:left="1262" w:hanging="420"/>
      </w:pPr>
    </w:lvl>
    <w:lvl w:ilvl="2" w:tplc="0409001B" w:tentative="1">
      <w:start w:val="1"/>
      <w:numFmt w:val="lowerRoman"/>
      <w:lvlText w:val="%3."/>
      <w:lvlJc w:val="right"/>
      <w:pPr>
        <w:ind w:left="1682" w:hanging="420"/>
      </w:pPr>
    </w:lvl>
    <w:lvl w:ilvl="3" w:tplc="0409000F" w:tentative="1">
      <w:start w:val="1"/>
      <w:numFmt w:val="decimal"/>
      <w:lvlText w:val="%4."/>
      <w:lvlJc w:val="left"/>
      <w:pPr>
        <w:ind w:left="2102" w:hanging="420"/>
      </w:pPr>
    </w:lvl>
    <w:lvl w:ilvl="4" w:tplc="04090019" w:tentative="1">
      <w:start w:val="1"/>
      <w:numFmt w:val="lowerLetter"/>
      <w:lvlText w:val="%5)"/>
      <w:lvlJc w:val="left"/>
      <w:pPr>
        <w:ind w:left="2522" w:hanging="420"/>
      </w:pPr>
    </w:lvl>
    <w:lvl w:ilvl="5" w:tplc="0409001B" w:tentative="1">
      <w:start w:val="1"/>
      <w:numFmt w:val="lowerRoman"/>
      <w:lvlText w:val="%6."/>
      <w:lvlJc w:val="right"/>
      <w:pPr>
        <w:ind w:left="2942" w:hanging="420"/>
      </w:pPr>
    </w:lvl>
    <w:lvl w:ilvl="6" w:tplc="0409000F" w:tentative="1">
      <w:start w:val="1"/>
      <w:numFmt w:val="decimal"/>
      <w:lvlText w:val="%7."/>
      <w:lvlJc w:val="left"/>
      <w:pPr>
        <w:ind w:left="3362" w:hanging="420"/>
      </w:pPr>
    </w:lvl>
    <w:lvl w:ilvl="7" w:tplc="04090019" w:tentative="1">
      <w:start w:val="1"/>
      <w:numFmt w:val="lowerLetter"/>
      <w:lvlText w:val="%8)"/>
      <w:lvlJc w:val="left"/>
      <w:pPr>
        <w:ind w:left="3782" w:hanging="420"/>
      </w:pPr>
    </w:lvl>
    <w:lvl w:ilvl="8" w:tplc="0409001B" w:tentative="1">
      <w:start w:val="1"/>
      <w:numFmt w:val="lowerRoman"/>
      <w:lvlText w:val="%9."/>
      <w:lvlJc w:val="right"/>
      <w:pPr>
        <w:ind w:left="4202" w:hanging="420"/>
      </w:pPr>
    </w:lvl>
  </w:abstractNum>
  <w:abstractNum w:abstractNumId="9" w15:restartNumberingAfterBreak="0">
    <w:nsid w:val="3B4E5283"/>
    <w:multiLevelType w:val="hybridMultilevel"/>
    <w:tmpl w:val="5CC09EF0"/>
    <w:lvl w:ilvl="0" w:tplc="B49C6A38">
      <w:start w:val="1"/>
      <w:numFmt w:val="japaneseCounting"/>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47C3367A"/>
    <w:multiLevelType w:val="hybridMultilevel"/>
    <w:tmpl w:val="B9465EF8"/>
    <w:lvl w:ilvl="0" w:tplc="12D61F3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4B0E0D48"/>
    <w:multiLevelType w:val="hybridMultilevel"/>
    <w:tmpl w:val="532066CC"/>
    <w:lvl w:ilvl="0" w:tplc="EB3E58FC">
      <w:start w:val="3"/>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4CBB69C6"/>
    <w:multiLevelType w:val="hybridMultilevel"/>
    <w:tmpl w:val="CC2678C8"/>
    <w:lvl w:ilvl="0" w:tplc="F66C328E">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545E50CC"/>
    <w:multiLevelType w:val="hybridMultilevel"/>
    <w:tmpl w:val="0750D96C"/>
    <w:lvl w:ilvl="0" w:tplc="EC203B44">
      <w:start w:val="1"/>
      <w:numFmt w:val="decimal"/>
      <w:lvlText w:val="%1、"/>
      <w:lvlJc w:val="left"/>
      <w:pPr>
        <w:ind w:left="780" w:hanging="360"/>
      </w:pPr>
      <w:rPr>
        <w:rFonts w:hint="default"/>
        <w:b w:val="0"/>
        <w:sz w:val="21"/>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 w15:restartNumberingAfterBreak="0">
    <w:nsid w:val="63837713"/>
    <w:multiLevelType w:val="hybridMultilevel"/>
    <w:tmpl w:val="D9B4855C"/>
    <w:lvl w:ilvl="0" w:tplc="7E748D9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 w15:restartNumberingAfterBreak="0">
    <w:nsid w:val="70095D7A"/>
    <w:multiLevelType w:val="hybridMultilevel"/>
    <w:tmpl w:val="923EEA3E"/>
    <w:lvl w:ilvl="0" w:tplc="1062DA9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716C7E8D"/>
    <w:multiLevelType w:val="hybridMultilevel"/>
    <w:tmpl w:val="12165C38"/>
    <w:lvl w:ilvl="0" w:tplc="BA58687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 w15:restartNumberingAfterBreak="0">
    <w:nsid w:val="758249DF"/>
    <w:multiLevelType w:val="hybridMultilevel"/>
    <w:tmpl w:val="7B8873D4"/>
    <w:lvl w:ilvl="0" w:tplc="A650F7A8">
      <w:start w:val="1"/>
      <w:numFmt w:val="decimal"/>
      <w:lvlText w:val="%1．"/>
      <w:lvlJc w:val="left"/>
      <w:pPr>
        <w:ind w:left="786" w:hanging="360"/>
      </w:pPr>
      <w:rPr>
        <w:rFonts w:hint="default"/>
      </w:rPr>
    </w:lvl>
    <w:lvl w:ilvl="1" w:tplc="04090019" w:tentative="1">
      <w:start w:val="1"/>
      <w:numFmt w:val="lowerLetter"/>
      <w:lvlText w:val="%2)"/>
      <w:lvlJc w:val="left"/>
      <w:pPr>
        <w:ind w:left="1253" w:hanging="420"/>
      </w:pPr>
    </w:lvl>
    <w:lvl w:ilvl="2" w:tplc="0409001B" w:tentative="1">
      <w:start w:val="1"/>
      <w:numFmt w:val="lowerRoman"/>
      <w:lvlText w:val="%3."/>
      <w:lvlJc w:val="right"/>
      <w:pPr>
        <w:ind w:left="1673" w:hanging="420"/>
      </w:pPr>
    </w:lvl>
    <w:lvl w:ilvl="3" w:tplc="0409000F" w:tentative="1">
      <w:start w:val="1"/>
      <w:numFmt w:val="decimal"/>
      <w:lvlText w:val="%4."/>
      <w:lvlJc w:val="left"/>
      <w:pPr>
        <w:ind w:left="2093" w:hanging="420"/>
      </w:pPr>
    </w:lvl>
    <w:lvl w:ilvl="4" w:tplc="04090019" w:tentative="1">
      <w:start w:val="1"/>
      <w:numFmt w:val="lowerLetter"/>
      <w:lvlText w:val="%5)"/>
      <w:lvlJc w:val="left"/>
      <w:pPr>
        <w:ind w:left="2513" w:hanging="420"/>
      </w:pPr>
    </w:lvl>
    <w:lvl w:ilvl="5" w:tplc="0409001B" w:tentative="1">
      <w:start w:val="1"/>
      <w:numFmt w:val="lowerRoman"/>
      <w:lvlText w:val="%6."/>
      <w:lvlJc w:val="right"/>
      <w:pPr>
        <w:ind w:left="2933" w:hanging="420"/>
      </w:pPr>
    </w:lvl>
    <w:lvl w:ilvl="6" w:tplc="0409000F" w:tentative="1">
      <w:start w:val="1"/>
      <w:numFmt w:val="decimal"/>
      <w:lvlText w:val="%7."/>
      <w:lvlJc w:val="left"/>
      <w:pPr>
        <w:ind w:left="3353" w:hanging="420"/>
      </w:pPr>
    </w:lvl>
    <w:lvl w:ilvl="7" w:tplc="04090019" w:tentative="1">
      <w:start w:val="1"/>
      <w:numFmt w:val="lowerLetter"/>
      <w:lvlText w:val="%8)"/>
      <w:lvlJc w:val="left"/>
      <w:pPr>
        <w:ind w:left="3773" w:hanging="420"/>
      </w:pPr>
    </w:lvl>
    <w:lvl w:ilvl="8" w:tplc="0409001B" w:tentative="1">
      <w:start w:val="1"/>
      <w:numFmt w:val="lowerRoman"/>
      <w:lvlText w:val="%9."/>
      <w:lvlJc w:val="right"/>
      <w:pPr>
        <w:ind w:left="4193" w:hanging="420"/>
      </w:pPr>
    </w:lvl>
  </w:abstractNum>
  <w:abstractNum w:abstractNumId="18" w15:restartNumberingAfterBreak="0">
    <w:nsid w:val="75B4430A"/>
    <w:multiLevelType w:val="hybridMultilevel"/>
    <w:tmpl w:val="3718F23A"/>
    <w:lvl w:ilvl="0" w:tplc="3604BBC6">
      <w:start w:val="1"/>
      <w:numFmt w:val="decimal"/>
      <w:lvlText w:val="%1、"/>
      <w:lvlJc w:val="left"/>
      <w:pPr>
        <w:ind w:left="780" w:hanging="360"/>
      </w:pPr>
      <w:rPr>
        <w:rFonts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19" w15:restartNumberingAfterBreak="0">
    <w:nsid w:val="789C577B"/>
    <w:multiLevelType w:val="hybridMultilevel"/>
    <w:tmpl w:val="12165C38"/>
    <w:lvl w:ilvl="0" w:tplc="BA58687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 w15:restartNumberingAfterBreak="0">
    <w:nsid w:val="7B511EA3"/>
    <w:multiLevelType w:val="hybridMultilevel"/>
    <w:tmpl w:val="634E16F6"/>
    <w:lvl w:ilvl="0" w:tplc="DFA691F2">
      <w:start w:val="3"/>
      <w:numFmt w:val="japaneseCounting"/>
      <w:lvlText w:val="（%1）"/>
      <w:lvlJc w:val="left"/>
      <w:pPr>
        <w:ind w:left="720" w:hanging="720"/>
      </w:pPr>
      <w:rPr>
        <w:rFonts w:hint="default"/>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7"/>
  </w:num>
  <w:num w:numId="2">
    <w:abstractNumId w:val="18"/>
  </w:num>
  <w:num w:numId="3">
    <w:abstractNumId w:val="13"/>
  </w:num>
  <w:num w:numId="4">
    <w:abstractNumId w:val="19"/>
  </w:num>
  <w:num w:numId="5">
    <w:abstractNumId w:val="14"/>
  </w:num>
  <w:num w:numId="6">
    <w:abstractNumId w:val="16"/>
  </w:num>
  <w:num w:numId="7">
    <w:abstractNumId w:val="15"/>
  </w:num>
  <w:num w:numId="8">
    <w:abstractNumId w:val="9"/>
  </w:num>
  <w:num w:numId="9">
    <w:abstractNumId w:val="12"/>
  </w:num>
  <w:num w:numId="10">
    <w:abstractNumId w:val="4"/>
  </w:num>
  <w:num w:numId="11">
    <w:abstractNumId w:val="6"/>
  </w:num>
  <w:num w:numId="12">
    <w:abstractNumId w:val="5"/>
  </w:num>
  <w:num w:numId="13">
    <w:abstractNumId w:val="10"/>
  </w:num>
  <w:num w:numId="14">
    <w:abstractNumId w:val="0"/>
  </w:num>
  <w:num w:numId="15">
    <w:abstractNumId w:val="3"/>
  </w:num>
  <w:num w:numId="16">
    <w:abstractNumId w:val="8"/>
  </w:num>
  <w:num w:numId="17">
    <w:abstractNumId w:val="1"/>
  </w:num>
  <w:num w:numId="18">
    <w:abstractNumId w:val="2"/>
  </w:num>
  <w:num w:numId="19">
    <w:abstractNumId w:val="7"/>
  </w:num>
  <w:num w:numId="20">
    <w:abstractNumId w:val="20"/>
  </w:num>
  <w:num w:numId="21">
    <w:abstractNumId w:val="11"/>
  </w:num>
  <w:numIdMacAtCleanup w:val="6"/>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张海龙">
    <w15:presenceInfo w15:providerId="None" w15:userId="张海龙"/>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bordersDoNotSurroundHeader/>
  <w:bordersDoNotSurroundFooter/>
  <w:hideSpellingErrors/>
  <w:proofState w:spelling="clean"/>
  <w:trackRevisions/>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905EC"/>
    <w:rsid w:val="00003EF4"/>
    <w:rsid w:val="000105AF"/>
    <w:rsid w:val="00026978"/>
    <w:rsid w:val="00026B09"/>
    <w:rsid w:val="000376C5"/>
    <w:rsid w:val="00043432"/>
    <w:rsid w:val="0004511A"/>
    <w:rsid w:val="0005580D"/>
    <w:rsid w:val="00061840"/>
    <w:rsid w:val="00062D2C"/>
    <w:rsid w:val="00065E2B"/>
    <w:rsid w:val="0006602F"/>
    <w:rsid w:val="00072908"/>
    <w:rsid w:val="000853F9"/>
    <w:rsid w:val="000B1C76"/>
    <w:rsid w:val="000B28D8"/>
    <w:rsid w:val="000C103D"/>
    <w:rsid w:val="000C5733"/>
    <w:rsid w:val="000E042A"/>
    <w:rsid w:val="000E2C99"/>
    <w:rsid w:val="000F4575"/>
    <w:rsid w:val="001068F0"/>
    <w:rsid w:val="00115849"/>
    <w:rsid w:val="00122FA7"/>
    <w:rsid w:val="00126678"/>
    <w:rsid w:val="00127569"/>
    <w:rsid w:val="00127D93"/>
    <w:rsid w:val="001331E1"/>
    <w:rsid w:val="001555D6"/>
    <w:rsid w:val="001659E7"/>
    <w:rsid w:val="00166507"/>
    <w:rsid w:val="00166B0C"/>
    <w:rsid w:val="00172E12"/>
    <w:rsid w:val="0017326D"/>
    <w:rsid w:val="00175B1B"/>
    <w:rsid w:val="0019013E"/>
    <w:rsid w:val="00191236"/>
    <w:rsid w:val="001A32FF"/>
    <w:rsid w:val="001C0069"/>
    <w:rsid w:val="001D4952"/>
    <w:rsid w:val="001D7666"/>
    <w:rsid w:val="001E269E"/>
    <w:rsid w:val="001E3BC6"/>
    <w:rsid w:val="00200377"/>
    <w:rsid w:val="00207A84"/>
    <w:rsid w:val="00214E12"/>
    <w:rsid w:val="002255C6"/>
    <w:rsid w:val="00227A64"/>
    <w:rsid w:val="00232663"/>
    <w:rsid w:val="00235F64"/>
    <w:rsid w:val="0024172F"/>
    <w:rsid w:val="0024314E"/>
    <w:rsid w:val="00243199"/>
    <w:rsid w:val="00260A24"/>
    <w:rsid w:val="00283C58"/>
    <w:rsid w:val="002860F4"/>
    <w:rsid w:val="00290CDD"/>
    <w:rsid w:val="002939C9"/>
    <w:rsid w:val="002948CD"/>
    <w:rsid w:val="00295745"/>
    <w:rsid w:val="002A40E0"/>
    <w:rsid w:val="002C2EF3"/>
    <w:rsid w:val="002C6752"/>
    <w:rsid w:val="002C6F2D"/>
    <w:rsid w:val="002E2E55"/>
    <w:rsid w:val="002E4679"/>
    <w:rsid w:val="002F2B75"/>
    <w:rsid w:val="002F394C"/>
    <w:rsid w:val="002F5C33"/>
    <w:rsid w:val="002F6421"/>
    <w:rsid w:val="003062D6"/>
    <w:rsid w:val="0030705F"/>
    <w:rsid w:val="003108E7"/>
    <w:rsid w:val="00312CA5"/>
    <w:rsid w:val="00313FA1"/>
    <w:rsid w:val="003228D6"/>
    <w:rsid w:val="0033083F"/>
    <w:rsid w:val="00331004"/>
    <w:rsid w:val="00335B51"/>
    <w:rsid w:val="00344F3B"/>
    <w:rsid w:val="00345FA8"/>
    <w:rsid w:val="00361AF6"/>
    <w:rsid w:val="003639C5"/>
    <w:rsid w:val="003716D4"/>
    <w:rsid w:val="00372CF5"/>
    <w:rsid w:val="003736E1"/>
    <w:rsid w:val="00391382"/>
    <w:rsid w:val="003A0C4C"/>
    <w:rsid w:val="003B2455"/>
    <w:rsid w:val="003B60D7"/>
    <w:rsid w:val="003C4061"/>
    <w:rsid w:val="003D0402"/>
    <w:rsid w:val="003D04C3"/>
    <w:rsid w:val="003D1D74"/>
    <w:rsid w:val="003E5684"/>
    <w:rsid w:val="003F2AB4"/>
    <w:rsid w:val="003F6C7A"/>
    <w:rsid w:val="00400160"/>
    <w:rsid w:val="00402570"/>
    <w:rsid w:val="00403E3F"/>
    <w:rsid w:val="00412627"/>
    <w:rsid w:val="0041779D"/>
    <w:rsid w:val="004371D1"/>
    <w:rsid w:val="00456D2D"/>
    <w:rsid w:val="00461D98"/>
    <w:rsid w:val="0046632E"/>
    <w:rsid w:val="00475CFE"/>
    <w:rsid w:val="004942F3"/>
    <w:rsid w:val="004C35B1"/>
    <w:rsid w:val="004C64A9"/>
    <w:rsid w:val="004C6985"/>
    <w:rsid w:val="004D4A59"/>
    <w:rsid w:val="004E7ECD"/>
    <w:rsid w:val="004F27C2"/>
    <w:rsid w:val="004F7420"/>
    <w:rsid w:val="00510304"/>
    <w:rsid w:val="0051045F"/>
    <w:rsid w:val="005249D9"/>
    <w:rsid w:val="00525BB8"/>
    <w:rsid w:val="00526C86"/>
    <w:rsid w:val="0054510F"/>
    <w:rsid w:val="00553221"/>
    <w:rsid w:val="005625DA"/>
    <w:rsid w:val="005762EA"/>
    <w:rsid w:val="00583653"/>
    <w:rsid w:val="00591123"/>
    <w:rsid w:val="005918B9"/>
    <w:rsid w:val="00591CAA"/>
    <w:rsid w:val="0059438A"/>
    <w:rsid w:val="00595628"/>
    <w:rsid w:val="005A504A"/>
    <w:rsid w:val="005A575B"/>
    <w:rsid w:val="005B444A"/>
    <w:rsid w:val="005B5195"/>
    <w:rsid w:val="005C1291"/>
    <w:rsid w:val="005D1362"/>
    <w:rsid w:val="005D1CA7"/>
    <w:rsid w:val="005D5B83"/>
    <w:rsid w:val="00602479"/>
    <w:rsid w:val="00611EE5"/>
    <w:rsid w:val="006132ED"/>
    <w:rsid w:val="00614EA4"/>
    <w:rsid w:val="006400D7"/>
    <w:rsid w:val="0064736B"/>
    <w:rsid w:val="0065269E"/>
    <w:rsid w:val="00656948"/>
    <w:rsid w:val="00660044"/>
    <w:rsid w:val="00674B2D"/>
    <w:rsid w:val="006774F7"/>
    <w:rsid w:val="006938FD"/>
    <w:rsid w:val="006979C2"/>
    <w:rsid w:val="006A4727"/>
    <w:rsid w:val="006C30AF"/>
    <w:rsid w:val="006C3B8C"/>
    <w:rsid w:val="006C6ED6"/>
    <w:rsid w:val="006D4268"/>
    <w:rsid w:val="006D5992"/>
    <w:rsid w:val="006F3B2E"/>
    <w:rsid w:val="007221F0"/>
    <w:rsid w:val="0073079D"/>
    <w:rsid w:val="00730D7F"/>
    <w:rsid w:val="007355D0"/>
    <w:rsid w:val="00750214"/>
    <w:rsid w:val="0075237A"/>
    <w:rsid w:val="007569E6"/>
    <w:rsid w:val="00761515"/>
    <w:rsid w:val="00785C75"/>
    <w:rsid w:val="00794EE9"/>
    <w:rsid w:val="00795F8B"/>
    <w:rsid w:val="00797293"/>
    <w:rsid w:val="007A5B39"/>
    <w:rsid w:val="007C3B89"/>
    <w:rsid w:val="007D42EE"/>
    <w:rsid w:val="007D70FA"/>
    <w:rsid w:val="007E582E"/>
    <w:rsid w:val="007E7AE7"/>
    <w:rsid w:val="007F055B"/>
    <w:rsid w:val="007F1192"/>
    <w:rsid w:val="007F3517"/>
    <w:rsid w:val="007F5655"/>
    <w:rsid w:val="00817172"/>
    <w:rsid w:val="00823DE2"/>
    <w:rsid w:val="008240AA"/>
    <w:rsid w:val="0083008C"/>
    <w:rsid w:val="00835536"/>
    <w:rsid w:val="00843A88"/>
    <w:rsid w:val="00846830"/>
    <w:rsid w:val="00852F36"/>
    <w:rsid w:val="00861A49"/>
    <w:rsid w:val="00871566"/>
    <w:rsid w:val="00882EF2"/>
    <w:rsid w:val="008A1758"/>
    <w:rsid w:val="008A7C0B"/>
    <w:rsid w:val="008B3EAE"/>
    <w:rsid w:val="008B4B4E"/>
    <w:rsid w:val="008B4FE5"/>
    <w:rsid w:val="008C447B"/>
    <w:rsid w:val="008C7E69"/>
    <w:rsid w:val="008D0CD1"/>
    <w:rsid w:val="008D6D06"/>
    <w:rsid w:val="008E344F"/>
    <w:rsid w:val="008F5907"/>
    <w:rsid w:val="008F6E34"/>
    <w:rsid w:val="00900357"/>
    <w:rsid w:val="00910BC7"/>
    <w:rsid w:val="009126AC"/>
    <w:rsid w:val="0092686F"/>
    <w:rsid w:val="00930372"/>
    <w:rsid w:val="0093431D"/>
    <w:rsid w:val="00940F87"/>
    <w:rsid w:val="00950D7D"/>
    <w:rsid w:val="00954963"/>
    <w:rsid w:val="00957414"/>
    <w:rsid w:val="00961804"/>
    <w:rsid w:val="00967A9C"/>
    <w:rsid w:val="00977842"/>
    <w:rsid w:val="009778A1"/>
    <w:rsid w:val="00984E92"/>
    <w:rsid w:val="009A07CC"/>
    <w:rsid w:val="009A0B84"/>
    <w:rsid w:val="009A6971"/>
    <w:rsid w:val="009B2CC7"/>
    <w:rsid w:val="009C38A9"/>
    <w:rsid w:val="009D2927"/>
    <w:rsid w:val="009D3BCA"/>
    <w:rsid w:val="009E494F"/>
    <w:rsid w:val="009F02D3"/>
    <w:rsid w:val="009F2592"/>
    <w:rsid w:val="009F7B5C"/>
    <w:rsid w:val="00A0124E"/>
    <w:rsid w:val="00A02A9A"/>
    <w:rsid w:val="00A02FFD"/>
    <w:rsid w:val="00A22A15"/>
    <w:rsid w:val="00A339C1"/>
    <w:rsid w:val="00A3404B"/>
    <w:rsid w:val="00A372C3"/>
    <w:rsid w:val="00A40963"/>
    <w:rsid w:val="00A40C1C"/>
    <w:rsid w:val="00A4208E"/>
    <w:rsid w:val="00A431DD"/>
    <w:rsid w:val="00A45F89"/>
    <w:rsid w:val="00A51A72"/>
    <w:rsid w:val="00A5500B"/>
    <w:rsid w:val="00A616AE"/>
    <w:rsid w:val="00A70F02"/>
    <w:rsid w:val="00A74385"/>
    <w:rsid w:val="00A81EE7"/>
    <w:rsid w:val="00A92714"/>
    <w:rsid w:val="00AB21A9"/>
    <w:rsid w:val="00AB4DE8"/>
    <w:rsid w:val="00AD0B2D"/>
    <w:rsid w:val="00AD10FC"/>
    <w:rsid w:val="00AD33FC"/>
    <w:rsid w:val="00AD7537"/>
    <w:rsid w:val="00B0067C"/>
    <w:rsid w:val="00B13AFE"/>
    <w:rsid w:val="00B20D5D"/>
    <w:rsid w:val="00B267B3"/>
    <w:rsid w:val="00B26A8C"/>
    <w:rsid w:val="00B332BF"/>
    <w:rsid w:val="00B35280"/>
    <w:rsid w:val="00B422EF"/>
    <w:rsid w:val="00B431F5"/>
    <w:rsid w:val="00B46B3E"/>
    <w:rsid w:val="00B46E25"/>
    <w:rsid w:val="00B704F7"/>
    <w:rsid w:val="00B751E6"/>
    <w:rsid w:val="00B7527E"/>
    <w:rsid w:val="00B81850"/>
    <w:rsid w:val="00B83057"/>
    <w:rsid w:val="00BB2438"/>
    <w:rsid w:val="00BC1DB7"/>
    <w:rsid w:val="00BC4ACC"/>
    <w:rsid w:val="00BC5087"/>
    <w:rsid w:val="00BD685A"/>
    <w:rsid w:val="00C05418"/>
    <w:rsid w:val="00C05C8A"/>
    <w:rsid w:val="00C10C07"/>
    <w:rsid w:val="00C20391"/>
    <w:rsid w:val="00C242C5"/>
    <w:rsid w:val="00C2501B"/>
    <w:rsid w:val="00C25B6B"/>
    <w:rsid w:val="00C40D34"/>
    <w:rsid w:val="00C60B21"/>
    <w:rsid w:val="00C62D05"/>
    <w:rsid w:val="00C70298"/>
    <w:rsid w:val="00C71605"/>
    <w:rsid w:val="00C7338C"/>
    <w:rsid w:val="00C905EC"/>
    <w:rsid w:val="00C95624"/>
    <w:rsid w:val="00CA2EFC"/>
    <w:rsid w:val="00CB17EC"/>
    <w:rsid w:val="00CB4C25"/>
    <w:rsid w:val="00CD1873"/>
    <w:rsid w:val="00CF5864"/>
    <w:rsid w:val="00D043AD"/>
    <w:rsid w:val="00D12E18"/>
    <w:rsid w:val="00D146C5"/>
    <w:rsid w:val="00D2362A"/>
    <w:rsid w:val="00D23807"/>
    <w:rsid w:val="00D31155"/>
    <w:rsid w:val="00D42FE5"/>
    <w:rsid w:val="00D44A28"/>
    <w:rsid w:val="00D53575"/>
    <w:rsid w:val="00D6345A"/>
    <w:rsid w:val="00D64E12"/>
    <w:rsid w:val="00D72E56"/>
    <w:rsid w:val="00D86FC6"/>
    <w:rsid w:val="00D90FC9"/>
    <w:rsid w:val="00D925AF"/>
    <w:rsid w:val="00DA10C6"/>
    <w:rsid w:val="00DB11E4"/>
    <w:rsid w:val="00DB4ACD"/>
    <w:rsid w:val="00DB5F14"/>
    <w:rsid w:val="00DC2B7C"/>
    <w:rsid w:val="00DD08C9"/>
    <w:rsid w:val="00DD18DA"/>
    <w:rsid w:val="00DE23F8"/>
    <w:rsid w:val="00DE4768"/>
    <w:rsid w:val="00DE5CAA"/>
    <w:rsid w:val="00DE6E3D"/>
    <w:rsid w:val="00DF34B9"/>
    <w:rsid w:val="00DF3FC4"/>
    <w:rsid w:val="00E03759"/>
    <w:rsid w:val="00E07D3C"/>
    <w:rsid w:val="00E16586"/>
    <w:rsid w:val="00E26E73"/>
    <w:rsid w:val="00E338D8"/>
    <w:rsid w:val="00E60938"/>
    <w:rsid w:val="00E628FE"/>
    <w:rsid w:val="00E73FFC"/>
    <w:rsid w:val="00E75171"/>
    <w:rsid w:val="00E75F06"/>
    <w:rsid w:val="00E86CCA"/>
    <w:rsid w:val="00EB28B5"/>
    <w:rsid w:val="00EB7601"/>
    <w:rsid w:val="00EC328E"/>
    <w:rsid w:val="00EC32FA"/>
    <w:rsid w:val="00ED4E1F"/>
    <w:rsid w:val="00ED5A59"/>
    <w:rsid w:val="00ED5D06"/>
    <w:rsid w:val="00EF309B"/>
    <w:rsid w:val="00EF345E"/>
    <w:rsid w:val="00EF7703"/>
    <w:rsid w:val="00F131A6"/>
    <w:rsid w:val="00F1564E"/>
    <w:rsid w:val="00F40BE6"/>
    <w:rsid w:val="00F422F4"/>
    <w:rsid w:val="00F423C7"/>
    <w:rsid w:val="00F45147"/>
    <w:rsid w:val="00F61826"/>
    <w:rsid w:val="00F61E5F"/>
    <w:rsid w:val="00FB04AF"/>
    <w:rsid w:val="00FB5CC3"/>
    <w:rsid w:val="00FC261C"/>
    <w:rsid w:val="00FC2D0F"/>
    <w:rsid w:val="00FC57B8"/>
    <w:rsid w:val="00FD35A9"/>
    <w:rsid w:val="00FE711A"/>
    <w:rsid w:val="00FE7839"/>
    <w:rsid w:val="00FF1EB8"/>
    <w:rsid w:val="00FF259E"/>
    <w:rsid w:val="00FF455A"/>
    <w:rsid w:val="00FF624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D2C9946"/>
  <w15:chartTrackingRefBased/>
  <w15:docId w15:val="{BBD7E7A2-E9FF-43E7-83CC-FCC71F47DB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0"/>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14E12"/>
    <w:pPr>
      <w:widowControl w:val="0"/>
      <w:jc w:val="both"/>
    </w:pPr>
    <w:rPr>
      <w:rFonts w:ascii="Calibri" w:eastAsia="宋体" w:hAnsi="Calibri" w:cs="Times New Roman"/>
    </w:rPr>
  </w:style>
  <w:style w:type="paragraph" w:styleId="1">
    <w:name w:val="heading 1"/>
    <w:basedOn w:val="a"/>
    <w:next w:val="a"/>
    <w:link w:val="10"/>
    <w:autoRedefine/>
    <w:uiPriority w:val="9"/>
    <w:qFormat/>
    <w:rsid w:val="00C2501B"/>
    <w:pPr>
      <w:snapToGrid w:val="0"/>
      <w:spacing w:beforeLines="50" w:before="156" w:afterLines="50" w:after="156" w:line="360" w:lineRule="auto"/>
      <w:jc w:val="center"/>
      <w:outlineLvl w:val="0"/>
    </w:pPr>
    <w:rPr>
      <w:rFonts w:ascii="Times New Roman" w:eastAsia="仿宋" w:hAnsi="Times New Roman"/>
      <w:b/>
      <w:spacing w:val="20"/>
      <w:sz w:val="32"/>
      <w:szCs w:val="30"/>
    </w:rPr>
  </w:style>
  <w:style w:type="paragraph" w:styleId="2">
    <w:name w:val="heading 2"/>
    <w:basedOn w:val="a"/>
    <w:next w:val="a"/>
    <w:link w:val="20"/>
    <w:uiPriority w:val="9"/>
    <w:unhideWhenUsed/>
    <w:qFormat/>
    <w:rsid w:val="00361AF6"/>
    <w:pPr>
      <w:spacing w:line="360" w:lineRule="auto"/>
      <w:outlineLvl w:val="1"/>
    </w:pPr>
    <w:rPr>
      <w:b/>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214E12"/>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qFormat/>
    <w:rsid w:val="00214E12"/>
    <w:rPr>
      <w:sz w:val="18"/>
      <w:szCs w:val="18"/>
    </w:rPr>
  </w:style>
  <w:style w:type="paragraph" w:styleId="a5">
    <w:name w:val="footer"/>
    <w:basedOn w:val="a"/>
    <w:link w:val="a6"/>
    <w:uiPriority w:val="99"/>
    <w:unhideWhenUsed/>
    <w:qFormat/>
    <w:rsid w:val="00214E12"/>
    <w:pPr>
      <w:tabs>
        <w:tab w:val="center" w:pos="4153"/>
        <w:tab w:val="right" w:pos="8306"/>
      </w:tabs>
      <w:snapToGrid w:val="0"/>
      <w:jc w:val="left"/>
    </w:pPr>
    <w:rPr>
      <w:sz w:val="18"/>
      <w:szCs w:val="18"/>
    </w:rPr>
  </w:style>
  <w:style w:type="character" w:customStyle="1" w:styleId="a6">
    <w:name w:val="页脚 字符"/>
    <w:basedOn w:val="a0"/>
    <w:link w:val="a5"/>
    <w:uiPriority w:val="99"/>
    <w:qFormat/>
    <w:rsid w:val="00214E12"/>
    <w:rPr>
      <w:sz w:val="18"/>
      <w:szCs w:val="18"/>
    </w:rPr>
  </w:style>
  <w:style w:type="character" w:customStyle="1" w:styleId="10">
    <w:name w:val="标题 1 字符"/>
    <w:basedOn w:val="a0"/>
    <w:link w:val="1"/>
    <w:uiPriority w:val="9"/>
    <w:qFormat/>
    <w:rsid w:val="00C2501B"/>
    <w:rPr>
      <w:rFonts w:ascii="Times New Roman" w:eastAsia="仿宋" w:hAnsi="Times New Roman" w:cs="Times New Roman"/>
      <w:b/>
      <w:spacing w:val="20"/>
      <w:sz w:val="32"/>
      <w:szCs w:val="30"/>
    </w:rPr>
  </w:style>
  <w:style w:type="paragraph" w:styleId="a7">
    <w:name w:val="caption"/>
    <w:basedOn w:val="a"/>
    <w:next w:val="a"/>
    <w:link w:val="a8"/>
    <w:uiPriority w:val="35"/>
    <w:unhideWhenUsed/>
    <w:qFormat/>
    <w:rsid w:val="00214E12"/>
    <w:rPr>
      <w:rFonts w:asciiTheme="majorHAnsi" w:eastAsia="黑体" w:hAnsiTheme="majorHAnsi" w:cstheme="majorBidi"/>
      <w:sz w:val="20"/>
      <w:szCs w:val="20"/>
    </w:rPr>
  </w:style>
  <w:style w:type="paragraph" w:styleId="a9">
    <w:name w:val="List Paragraph"/>
    <w:basedOn w:val="a"/>
    <w:uiPriority w:val="99"/>
    <w:qFormat/>
    <w:rsid w:val="00214E12"/>
    <w:pPr>
      <w:ind w:firstLineChars="200" w:firstLine="420"/>
    </w:pPr>
  </w:style>
  <w:style w:type="character" w:styleId="aa">
    <w:name w:val="Hyperlink"/>
    <w:basedOn w:val="a0"/>
    <w:uiPriority w:val="99"/>
    <w:unhideWhenUsed/>
    <w:rsid w:val="00214E12"/>
    <w:rPr>
      <w:color w:val="0563C1" w:themeColor="hyperlink"/>
      <w:u w:val="single"/>
    </w:rPr>
  </w:style>
  <w:style w:type="paragraph" w:styleId="TOC">
    <w:name w:val="TOC Heading"/>
    <w:basedOn w:val="1"/>
    <w:next w:val="a"/>
    <w:uiPriority w:val="39"/>
    <w:unhideWhenUsed/>
    <w:qFormat/>
    <w:rsid w:val="00214E12"/>
    <w:pPr>
      <w:keepNext/>
      <w:keepLines/>
      <w:widowControl/>
      <w:snapToGrid/>
      <w:spacing w:beforeLines="0" w:before="240" w:line="259" w:lineRule="auto"/>
      <w:jc w:val="left"/>
      <w:outlineLvl w:val="9"/>
    </w:pPr>
    <w:rPr>
      <w:rFonts w:asciiTheme="majorHAnsi" w:eastAsiaTheme="majorEastAsia" w:hAnsiTheme="majorHAnsi" w:cstheme="majorBidi"/>
      <w:b w:val="0"/>
      <w:color w:val="2E74B5" w:themeColor="accent1" w:themeShade="BF"/>
      <w:spacing w:val="0"/>
      <w:kern w:val="0"/>
      <w:szCs w:val="32"/>
    </w:rPr>
  </w:style>
  <w:style w:type="paragraph" w:styleId="TOC1">
    <w:name w:val="toc 1"/>
    <w:basedOn w:val="a"/>
    <w:next w:val="a"/>
    <w:autoRedefine/>
    <w:uiPriority w:val="39"/>
    <w:unhideWhenUsed/>
    <w:rsid w:val="00062D2C"/>
    <w:pPr>
      <w:tabs>
        <w:tab w:val="right" w:leader="dot" w:pos="8659"/>
      </w:tabs>
      <w:snapToGrid w:val="0"/>
      <w:spacing w:line="360" w:lineRule="auto"/>
    </w:pPr>
    <w:rPr>
      <w:sz w:val="24"/>
    </w:rPr>
  </w:style>
  <w:style w:type="paragraph" w:customStyle="1" w:styleId="ab">
    <w:name w:val="表题"/>
    <w:basedOn w:val="a7"/>
    <w:link w:val="Char"/>
    <w:qFormat/>
    <w:rsid w:val="00214E12"/>
    <w:pPr>
      <w:jc w:val="center"/>
    </w:pPr>
  </w:style>
  <w:style w:type="table" w:styleId="ac">
    <w:name w:val="Table Grid"/>
    <w:basedOn w:val="a1"/>
    <w:rsid w:val="00E0375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8">
    <w:name w:val="题注 字符"/>
    <w:basedOn w:val="a0"/>
    <w:link w:val="a7"/>
    <w:uiPriority w:val="35"/>
    <w:rsid w:val="00214E12"/>
    <w:rPr>
      <w:rFonts w:asciiTheme="majorHAnsi" w:eastAsia="黑体" w:hAnsiTheme="majorHAnsi" w:cstheme="majorBidi"/>
      <w:sz w:val="20"/>
      <w:szCs w:val="20"/>
    </w:rPr>
  </w:style>
  <w:style w:type="character" w:customStyle="1" w:styleId="Char">
    <w:name w:val="表题 Char"/>
    <w:basedOn w:val="a8"/>
    <w:link w:val="ab"/>
    <w:rsid w:val="00214E12"/>
    <w:rPr>
      <w:rFonts w:asciiTheme="majorHAnsi" w:eastAsia="黑体" w:hAnsiTheme="majorHAnsi" w:cstheme="majorBidi"/>
      <w:sz w:val="20"/>
      <w:szCs w:val="20"/>
    </w:rPr>
  </w:style>
  <w:style w:type="paragraph" w:customStyle="1" w:styleId="21">
    <w:name w:val="图题2"/>
    <w:basedOn w:val="ab"/>
    <w:link w:val="2Char"/>
    <w:qFormat/>
    <w:rsid w:val="009B2CC7"/>
    <w:pPr>
      <w:spacing w:afterLines="100" w:after="100"/>
    </w:pPr>
    <w:rPr>
      <w:rFonts w:ascii="Times New Roman" w:hAnsi="Times New Roman"/>
    </w:rPr>
  </w:style>
  <w:style w:type="paragraph" w:styleId="ad">
    <w:name w:val="Body Text"/>
    <w:basedOn w:val="a"/>
    <w:link w:val="ae"/>
    <w:semiHidden/>
    <w:unhideWhenUsed/>
    <w:rsid w:val="00E73FFC"/>
    <w:pPr>
      <w:spacing w:after="120"/>
    </w:pPr>
  </w:style>
  <w:style w:type="character" w:customStyle="1" w:styleId="2Char">
    <w:name w:val="图题2 Char"/>
    <w:basedOn w:val="Char"/>
    <w:link w:val="21"/>
    <w:rsid w:val="009B2CC7"/>
    <w:rPr>
      <w:rFonts w:ascii="Times New Roman" w:eastAsia="黑体" w:hAnsi="Times New Roman" w:cstheme="majorBidi"/>
      <w:sz w:val="20"/>
      <w:szCs w:val="20"/>
    </w:rPr>
  </w:style>
  <w:style w:type="character" w:customStyle="1" w:styleId="ae">
    <w:name w:val="正文文本 字符"/>
    <w:basedOn w:val="a0"/>
    <w:link w:val="ad"/>
    <w:semiHidden/>
    <w:rsid w:val="00E73FFC"/>
    <w:rPr>
      <w:rFonts w:ascii="Calibri" w:eastAsia="宋体" w:hAnsi="Calibri" w:cs="Times New Roman"/>
    </w:rPr>
  </w:style>
  <w:style w:type="paragraph" w:styleId="af">
    <w:name w:val="Plain Text"/>
    <w:basedOn w:val="a"/>
    <w:link w:val="af0"/>
    <w:rsid w:val="00061840"/>
    <w:rPr>
      <w:rFonts w:ascii="宋体" w:hAnsi="Courier New"/>
      <w:szCs w:val="20"/>
    </w:rPr>
  </w:style>
  <w:style w:type="character" w:customStyle="1" w:styleId="af0">
    <w:name w:val="纯文本 字符"/>
    <w:basedOn w:val="a0"/>
    <w:link w:val="af"/>
    <w:rsid w:val="00061840"/>
    <w:rPr>
      <w:rFonts w:ascii="宋体" w:eastAsia="宋体" w:hAnsi="Courier New" w:cs="Times New Roman"/>
      <w:szCs w:val="20"/>
    </w:rPr>
  </w:style>
  <w:style w:type="character" w:customStyle="1" w:styleId="20">
    <w:name w:val="标题 2 字符"/>
    <w:basedOn w:val="a0"/>
    <w:link w:val="2"/>
    <w:uiPriority w:val="9"/>
    <w:rsid w:val="00361AF6"/>
    <w:rPr>
      <w:rFonts w:ascii="Calibri" w:eastAsia="宋体" w:hAnsi="Calibri" w:cs="Times New Roman"/>
      <w:b/>
      <w:szCs w:val="21"/>
    </w:rPr>
  </w:style>
  <w:style w:type="character" w:styleId="af1">
    <w:name w:val="page number"/>
    <w:rsid w:val="00361AF6"/>
  </w:style>
  <w:style w:type="paragraph" w:styleId="af2">
    <w:name w:val="Body Text Indent"/>
    <w:basedOn w:val="a"/>
    <w:link w:val="af3"/>
    <w:qFormat/>
    <w:rsid w:val="00361AF6"/>
    <w:pPr>
      <w:spacing w:line="314" w:lineRule="atLeast"/>
      <w:ind w:firstLine="425"/>
    </w:pPr>
    <w:rPr>
      <w:rFonts w:ascii="Times New Roman" w:hAnsi="Times New Roman"/>
      <w:szCs w:val="20"/>
    </w:rPr>
  </w:style>
  <w:style w:type="character" w:customStyle="1" w:styleId="af3">
    <w:name w:val="正文文本缩进 字符"/>
    <w:basedOn w:val="a0"/>
    <w:link w:val="af2"/>
    <w:qFormat/>
    <w:rsid w:val="00361AF6"/>
    <w:rPr>
      <w:rFonts w:ascii="Times New Roman" w:eastAsia="宋体" w:hAnsi="Times New Roman" w:cs="Times New Roman"/>
      <w:szCs w:val="20"/>
    </w:rPr>
  </w:style>
  <w:style w:type="paragraph" w:customStyle="1" w:styleId="reader-word-layer">
    <w:name w:val="reader-word-layer"/>
    <w:basedOn w:val="a"/>
    <w:qFormat/>
    <w:rsid w:val="00361AF6"/>
    <w:pPr>
      <w:widowControl/>
      <w:spacing w:before="100" w:beforeAutospacing="1" w:after="100" w:afterAutospacing="1"/>
      <w:jc w:val="left"/>
    </w:pPr>
    <w:rPr>
      <w:rFonts w:ascii="Times New Roman" w:eastAsia="Times New Roman" w:hAnsi="Times New Roman"/>
      <w:kern w:val="0"/>
      <w:sz w:val="24"/>
      <w:szCs w:val="24"/>
    </w:rPr>
  </w:style>
  <w:style w:type="paragraph" w:styleId="af4">
    <w:name w:val="Balloon Text"/>
    <w:basedOn w:val="a"/>
    <w:link w:val="af5"/>
    <w:uiPriority w:val="99"/>
    <w:unhideWhenUsed/>
    <w:rsid w:val="00361AF6"/>
    <w:rPr>
      <w:rFonts w:ascii="宋体" w:hAnsi="Times New Roman"/>
      <w:sz w:val="18"/>
      <w:szCs w:val="18"/>
    </w:rPr>
  </w:style>
  <w:style w:type="character" w:customStyle="1" w:styleId="af5">
    <w:name w:val="批注框文本 字符"/>
    <w:basedOn w:val="a0"/>
    <w:link w:val="af4"/>
    <w:uiPriority w:val="99"/>
    <w:semiHidden/>
    <w:qFormat/>
    <w:rsid w:val="00361AF6"/>
    <w:rPr>
      <w:rFonts w:ascii="宋体" w:eastAsia="宋体" w:hAnsi="Times New Roman" w:cs="Times New Roman"/>
      <w:sz w:val="18"/>
      <w:szCs w:val="18"/>
    </w:rPr>
  </w:style>
  <w:style w:type="paragraph" w:customStyle="1" w:styleId="Default">
    <w:name w:val="Default"/>
    <w:rsid w:val="00361AF6"/>
    <w:pPr>
      <w:autoSpaceDE w:val="0"/>
      <w:autoSpaceDN w:val="0"/>
      <w:adjustRightInd w:val="0"/>
    </w:pPr>
    <w:rPr>
      <w:rFonts w:ascii="黑体" w:eastAsia="黑体" w:hAnsi="Calibri" w:cs="黑体"/>
      <w:color w:val="000000"/>
      <w:kern w:val="0"/>
      <w:sz w:val="24"/>
      <w:szCs w:val="24"/>
    </w:rPr>
  </w:style>
  <w:style w:type="paragraph" w:customStyle="1" w:styleId="af6">
    <w:name w:val="样式"/>
    <w:rsid w:val="00361AF6"/>
    <w:pPr>
      <w:widowControl w:val="0"/>
      <w:autoSpaceDE w:val="0"/>
      <w:autoSpaceDN w:val="0"/>
      <w:adjustRightInd w:val="0"/>
    </w:pPr>
    <w:rPr>
      <w:rFonts w:ascii="宋体" w:eastAsia="宋体" w:hAnsi="宋体" w:cs="宋体"/>
      <w:kern w:val="0"/>
      <w:sz w:val="24"/>
      <w:szCs w:val="24"/>
    </w:rPr>
  </w:style>
  <w:style w:type="paragraph" w:styleId="af7">
    <w:name w:val="Normal (Web)"/>
    <w:basedOn w:val="a"/>
    <w:uiPriority w:val="99"/>
    <w:unhideWhenUsed/>
    <w:rsid w:val="00361AF6"/>
    <w:pPr>
      <w:widowControl/>
      <w:spacing w:before="100" w:beforeAutospacing="1" w:after="100" w:afterAutospacing="1"/>
      <w:jc w:val="left"/>
    </w:pPr>
    <w:rPr>
      <w:rFonts w:ascii="宋体" w:hAnsi="宋体" w:cs="宋体"/>
      <w:kern w:val="0"/>
      <w:sz w:val="24"/>
      <w:szCs w:val="24"/>
    </w:rPr>
  </w:style>
  <w:style w:type="paragraph" w:customStyle="1" w:styleId="MTDisplayEquation">
    <w:name w:val="MTDisplayEquation"/>
    <w:basedOn w:val="a"/>
    <w:next w:val="a"/>
    <w:link w:val="MTDisplayEquationChar"/>
    <w:rsid w:val="00361AF6"/>
    <w:pPr>
      <w:tabs>
        <w:tab w:val="center" w:pos="4080"/>
        <w:tab w:val="right" w:pos="8160"/>
      </w:tabs>
      <w:spacing w:line="400" w:lineRule="exact"/>
      <w:ind w:firstLine="420"/>
    </w:pPr>
    <w:rPr>
      <w:rFonts w:ascii="宋体" w:hAnsi="宋体"/>
      <w:szCs w:val="21"/>
    </w:rPr>
  </w:style>
  <w:style w:type="character" w:customStyle="1" w:styleId="MTDisplayEquationChar">
    <w:name w:val="MTDisplayEquation Char"/>
    <w:link w:val="MTDisplayEquation"/>
    <w:rsid w:val="00361AF6"/>
    <w:rPr>
      <w:rFonts w:ascii="宋体" w:eastAsia="宋体" w:hAnsi="宋体" w:cs="Times New Roman"/>
      <w:szCs w:val="21"/>
    </w:rPr>
  </w:style>
  <w:style w:type="table" w:customStyle="1" w:styleId="210">
    <w:name w:val="无格式表格 21"/>
    <w:basedOn w:val="a1"/>
    <w:uiPriority w:val="73"/>
    <w:rsid w:val="00361AF6"/>
    <w:rPr>
      <w:rFonts w:ascii="Times New Roman" w:eastAsia="宋体" w:hAnsi="Times New Roman" w:cs="Times New Roman"/>
      <w:kern w:val="0"/>
      <w:sz w:val="20"/>
      <w:szCs w:val="20"/>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paragraph" w:customStyle="1" w:styleId="af8">
    <w:name w:val="正文标题"/>
    <w:basedOn w:val="a"/>
    <w:qFormat/>
    <w:rsid w:val="00361AF6"/>
    <w:pPr>
      <w:snapToGrid w:val="0"/>
      <w:spacing w:beforeLines="50" w:before="156" w:line="360" w:lineRule="auto"/>
      <w:jc w:val="center"/>
    </w:pPr>
    <w:rPr>
      <w:rFonts w:ascii="仿宋" w:eastAsia="仿宋" w:hAnsi="仿宋"/>
      <w:b/>
      <w:spacing w:val="20"/>
      <w:sz w:val="30"/>
      <w:szCs w:val="30"/>
    </w:rPr>
  </w:style>
  <w:style w:type="paragraph" w:customStyle="1" w:styleId="af9">
    <w:name w:val="一级标题"/>
    <w:basedOn w:val="a"/>
    <w:link w:val="Char0"/>
    <w:rsid w:val="00361AF6"/>
    <w:pPr>
      <w:spacing w:line="360" w:lineRule="auto"/>
    </w:pPr>
    <w:rPr>
      <w:rFonts w:ascii="Times New Roman" w:hAnsi="Times New Roman"/>
      <w:b/>
      <w:sz w:val="24"/>
      <w:szCs w:val="24"/>
    </w:rPr>
  </w:style>
  <w:style w:type="paragraph" w:customStyle="1" w:styleId="11">
    <w:name w:val="样式1"/>
    <w:basedOn w:val="af9"/>
    <w:link w:val="1Char"/>
    <w:qFormat/>
    <w:rsid w:val="00361AF6"/>
  </w:style>
  <w:style w:type="paragraph" w:customStyle="1" w:styleId="22">
    <w:name w:val="样式2"/>
    <w:basedOn w:val="a"/>
    <w:link w:val="2Char0"/>
    <w:qFormat/>
    <w:rsid w:val="00361AF6"/>
    <w:pPr>
      <w:adjustRightInd w:val="0"/>
      <w:snapToGrid w:val="0"/>
      <w:spacing w:line="360" w:lineRule="auto"/>
      <w:ind w:right="-6" w:firstLineChars="196" w:firstLine="413"/>
    </w:pPr>
    <w:rPr>
      <w:rFonts w:ascii="Times New Roman" w:hAnsi="Times New Roman"/>
      <w:b/>
      <w:szCs w:val="21"/>
    </w:rPr>
  </w:style>
  <w:style w:type="character" w:customStyle="1" w:styleId="Char0">
    <w:name w:val="一级标题 Char"/>
    <w:link w:val="af9"/>
    <w:rsid w:val="00361AF6"/>
    <w:rPr>
      <w:rFonts w:ascii="Times New Roman" w:eastAsia="宋体" w:hAnsi="Times New Roman" w:cs="Times New Roman"/>
      <w:b/>
      <w:sz w:val="24"/>
      <w:szCs w:val="24"/>
    </w:rPr>
  </w:style>
  <w:style w:type="character" w:customStyle="1" w:styleId="1Char">
    <w:name w:val="样式1 Char"/>
    <w:link w:val="11"/>
    <w:rsid w:val="00361AF6"/>
    <w:rPr>
      <w:rFonts w:ascii="Times New Roman" w:eastAsia="宋体" w:hAnsi="Times New Roman" w:cs="Times New Roman"/>
      <w:b/>
      <w:sz w:val="24"/>
      <w:szCs w:val="24"/>
    </w:rPr>
  </w:style>
  <w:style w:type="paragraph" w:customStyle="1" w:styleId="afa">
    <w:name w:val="正文样式"/>
    <w:basedOn w:val="a"/>
    <w:link w:val="Char1"/>
    <w:qFormat/>
    <w:rsid w:val="00361AF6"/>
    <w:pPr>
      <w:spacing w:line="360" w:lineRule="auto"/>
      <w:ind w:firstLineChars="200" w:firstLine="420"/>
    </w:pPr>
    <w:rPr>
      <w:rFonts w:ascii="Times New Roman" w:hAnsi="Times New Roman"/>
      <w:szCs w:val="21"/>
    </w:rPr>
  </w:style>
  <w:style w:type="character" w:customStyle="1" w:styleId="2Char0">
    <w:name w:val="样式2 Char"/>
    <w:link w:val="22"/>
    <w:rsid w:val="00361AF6"/>
    <w:rPr>
      <w:rFonts w:ascii="Times New Roman" w:eastAsia="宋体" w:hAnsi="Times New Roman" w:cs="Times New Roman"/>
      <w:b/>
      <w:szCs w:val="21"/>
    </w:rPr>
  </w:style>
  <w:style w:type="character" w:customStyle="1" w:styleId="Char1">
    <w:name w:val="正文样式 Char"/>
    <w:link w:val="afa"/>
    <w:rsid w:val="00361AF6"/>
    <w:rPr>
      <w:rFonts w:ascii="Times New Roman" w:eastAsia="宋体" w:hAnsi="Times New Roman" w:cs="Times New Roman"/>
      <w:szCs w:val="21"/>
    </w:rPr>
  </w:style>
  <w:style w:type="paragraph" w:styleId="TOC2">
    <w:name w:val="toc 2"/>
    <w:basedOn w:val="a"/>
    <w:next w:val="a"/>
    <w:autoRedefine/>
    <w:uiPriority w:val="39"/>
    <w:unhideWhenUsed/>
    <w:rsid w:val="00372CF5"/>
    <w:pPr>
      <w:widowControl/>
      <w:tabs>
        <w:tab w:val="right" w:leader="dot" w:pos="8647"/>
      </w:tabs>
      <w:snapToGrid w:val="0"/>
      <w:spacing w:line="360" w:lineRule="auto"/>
      <w:ind w:left="706" w:hangingChars="321" w:hanging="706"/>
      <w:jc w:val="left"/>
    </w:pPr>
    <w:rPr>
      <w:kern w:val="0"/>
      <w:sz w:val="22"/>
    </w:rPr>
  </w:style>
  <w:style w:type="paragraph" w:styleId="TOC3">
    <w:name w:val="toc 3"/>
    <w:basedOn w:val="a"/>
    <w:next w:val="a"/>
    <w:autoRedefine/>
    <w:uiPriority w:val="39"/>
    <w:unhideWhenUsed/>
    <w:rsid w:val="00361AF6"/>
    <w:pPr>
      <w:widowControl/>
      <w:spacing w:after="100" w:line="259" w:lineRule="auto"/>
      <w:ind w:left="440"/>
      <w:jc w:val="left"/>
    </w:pPr>
    <w:rPr>
      <w:kern w:val="0"/>
      <w:sz w:val="22"/>
    </w:rPr>
  </w:style>
  <w:style w:type="paragraph" w:customStyle="1" w:styleId="-">
    <w:name w:val="标题-附录"/>
    <w:basedOn w:val="a"/>
    <w:link w:val="-Char"/>
    <w:qFormat/>
    <w:rsid w:val="00C05418"/>
    <w:pPr>
      <w:spacing w:beforeLines="50" w:before="156" w:line="360" w:lineRule="auto"/>
    </w:pPr>
    <w:rPr>
      <w:b/>
    </w:rPr>
  </w:style>
  <w:style w:type="character" w:customStyle="1" w:styleId="-Char">
    <w:name w:val="标题-附录 Char"/>
    <w:basedOn w:val="a0"/>
    <w:link w:val="-"/>
    <w:rsid w:val="00C05418"/>
    <w:rPr>
      <w:rFonts w:ascii="Calibri" w:eastAsia="宋体" w:hAnsi="Calibri" w:cs="Times New Roman"/>
      <w:b/>
    </w:rPr>
  </w:style>
  <w:style w:type="paragraph" w:customStyle="1" w:styleId="12">
    <w:name w:val="列出段落1"/>
    <w:basedOn w:val="a"/>
    <w:uiPriority w:val="72"/>
    <w:qFormat/>
    <w:rsid w:val="00AD0B2D"/>
    <w:pPr>
      <w:ind w:firstLineChars="200" w:firstLine="420"/>
    </w:pPr>
    <w:rPr>
      <w:rFonts w:ascii="Times New Roman" w:hAnsi="Times New Roman"/>
      <w:szCs w:val="24"/>
    </w:rPr>
  </w:style>
  <w:style w:type="character" w:styleId="afb">
    <w:name w:val="Placeholder Text"/>
    <w:basedOn w:val="a0"/>
    <w:uiPriority w:val="99"/>
    <w:semiHidden/>
    <w:qFormat/>
    <w:rsid w:val="00207A84"/>
    <w:rPr>
      <w:color w:val="808080"/>
    </w:rPr>
  </w:style>
  <w:style w:type="paragraph" w:styleId="afc">
    <w:name w:val="Revision"/>
    <w:hidden/>
    <w:uiPriority w:val="99"/>
    <w:semiHidden/>
    <w:rsid w:val="00C2501B"/>
    <w:rPr>
      <w:rFonts w:ascii="Calibri" w:eastAsia="宋体" w:hAnsi="Calibri"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9327776">
      <w:bodyDiv w:val="1"/>
      <w:marLeft w:val="0"/>
      <w:marRight w:val="0"/>
      <w:marTop w:val="0"/>
      <w:marBottom w:val="0"/>
      <w:divBdr>
        <w:top w:val="none" w:sz="0" w:space="0" w:color="auto"/>
        <w:left w:val="none" w:sz="0" w:space="0" w:color="auto"/>
        <w:bottom w:val="none" w:sz="0" w:space="0" w:color="auto"/>
        <w:right w:val="none" w:sz="0" w:space="0" w:color="auto"/>
      </w:divBdr>
    </w:div>
    <w:div w:id="1104885127">
      <w:bodyDiv w:val="1"/>
      <w:marLeft w:val="0"/>
      <w:marRight w:val="0"/>
      <w:marTop w:val="0"/>
      <w:marBottom w:val="0"/>
      <w:divBdr>
        <w:top w:val="none" w:sz="0" w:space="0" w:color="auto"/>
        <w:left w:val="none" w:sz="0" w:space="0" w:color="auto"/>
        <w:bottom w:val="none" w:sz="0" w:space="0" w:color="auto"/>
        <w:right w:val="none" w:sz="0" w:space="0" w:color="auto"/>
      </w:divBdr>
      <w:divsChild>
        <w:div w:id="1813785479">
          <w:marLeft w:val="547"/>
          <w:marRight w:val="0"/>
          <w:marTop w:val="96"/>
          <w:marBottom w:val="0"/>
          <w:divBdr>
            <w:top w:val="none" w:sz="0" w:space="0" w:color="auto"/>
            <w:left w:val="none" w:sz="0" w:space="0" w:color="auto"/>
            <w:bottom w:val="none" w:sz="0" w:space="0" w:color="auto"/>
            <w:right w:val="none" w:sz="0" w:space="0" w:color="auto"/>
          </w:divBdr>
        </w:div>
        <w:div w:id="974136998">
          <w:marLeft w:val="547"/>
          <w:marRight w:val="0"/>
          <w:marTop w:val="96"/>
          <w:marBottom w:val="0"/>
          <w:divBdr>
            <w:top w:val="none" w:sz="0" w:space="0" w:color="auto"/>
            <w:left w:val="none" w:sz="0" w:space="0" w:color="auto"/>
            <w:bottom w:val="none" w:sz="0" w:space="0" w:color="auto"/>
            <w:right w:val="none" w:sz="0" w:space="0" w:color="auto"/>
          </w:divBdr>
        </w:div>
        <w:div w:id="1661272719">
          <w:marLeft w:val="547"/>
          <w:marRight w:val="0"/>
          <w:marTop w:val="96"/>
          <w:marBottom w:val="0"/>
          <w:divBdr>
            <w:top w:val="none" w:sz="0" w:space="0" w:color="auto"/>
            <w:left w:val="none" w:sz="0" w:space="0" w:color="auto"/>
            <w:bottom w:val="none" w:sz="0" w:space="0" w:color="auto"/>
            <w:right w:val="none" w:sz="0" w:space="0" w:color="auto"/>
          </w:divBdr>
        </w:div>
        <w:div w:id="416825423">
          <w:marLeft w:val="547"/>
          <w:marRight w:val="0"/>
          <w:marTop w:val="96"/>
          <w:marBottom w:val="0"/>
          <w:divBdr>
            <w:top w:val="none" w:sz="0" w:space="0" w:color="auto"/>
            <w:left w:val="none" w:sz="0" w:space="0" w:color="auto"/>
            <w:bottom w:val="none" w:sz="0" w:space="0" w:color="auto"/>
            <w:right w:val="none" w:sz="0" w:space="0" w:color="auto"/>
          </w:divBdr>
        </w:div>
      </w:divsChild>
    </w:div>
    <w:div w:id="1161234549">
      <w:bodyDiv w:val="1"/>
      <w:marLeft w:val="0"/>
      <w:marRight w:val="0"/>
      <w:marTop w:val="0"/>
      <w:marBottom w:val="0"/>
      <w:divBdr>
        <w:top w:val="none" w:sz="0" w:space="0" w:color="auto"/>
        <w:left w:val="none" w:sz="0" w:space="0" w:color="auto"/>
        <w:bottom w:val="none" w:sz="0" w:space="0" w:color="auto"/>
        <w:right w:val="none" w:sz="0" w:space="0" w:color="auto"/>
      </w:divBdr>
      <w:divsChild>
        <w:div w:id="1700397649">
          <w:marLeft w:val="547"/>
          <w:marRight w:val="0"/>
          <w:marTop w:val="96"/>
          <w:marBottom w:val="0"/>
          <w:divBdr>
            <w:top w:val="none" w:sz="0" w:space="0" w:color="auto"/>
            <w:left w:val="none" w:sz="0" w:space="0" w:color="auto"/>
            <w:bottom w:val="none" w:sz="0" w:space="0" w:color="auto"/>
            <w:right w:val="none" w:sz="0" w:space="0" w:color="auto"/>
          </w:divBdr>
        </w:div>
        <w:div w:id="228156669">
          <w:marLeft w:val="547"/>
          <w:marRight w:val="0"/>
          <w:marTop w:val="96"/>
          <w:marBottom w:val="0"/>
          <w:divBdr>
            <w:top w:val="none" w:sz="0" w:space="0" w:color="auto"/>
            <w:left w:val="none" w:sz="0" w:space="0" w:color="auto"/>
            <w:bottom w:val="none" w:sz="0" w:space="0" w:color="auto"/>
            <w:right w:val="none" w:sz="0" w:space="0" w:color="auto"/>
          </w:divBdr>
        </w:div>
        <w:div w:id="1020199007">
          <w:marLeft w:val="547"/>
          <w:marRight w:val="0"/>
          <w:marTop w:val="96"/>
          <w:marBottom w:val="0"/>
          <w:divBdr>
            <w:top w:val="none" w:sz="0" w:space="0" w:color="auto"/>
            <w:left w:val="none" w:sz="0" w:space="0" w:color="auto"/>
            <w:bottom w:val="none" w:sz="0" w:space="0" w:color="auto"/>
            <w:right w:val="none" w:sz="0" w:space="0" w:color="auto"/>
          </w:divBdr>
        </w:div>
        <w:div w:id="1435632606">
          <w:marLeft w:val="547"/>
          <w:marRight w:val="0"/>
          <w:marTop w:val="96"/>
          <w:marBottom w:val="0"/>
          <w:divBdr>
            <w:top w:val="none" w:sz="0" w:space="0" w:color="auto"/>
            <w:left w:val="none" w:sz="0" w:space="0" w:color="auto"/>
            <w:bottom w:val="none" w:sz="0" w:space="0" w:color="auto"/>
            <w:right w:val="none" w:sz="0" w:space="0" w:color="auto"/>
          </w:divBdr>
        </w:div>
        <w:div w:id="553076956">
          <w:marLeft w:val="547"/>
          <w:marRight w:val="0"/>
          <w:marTop w:val="96"/>
          <w:marBottom w:val="0"/>
          <w:divBdr>
            <w:top w:val="none" w:sz="0" w:space="0" w:color="auto"/>
            <w:left w:val="none" w:sz="0" w:space="0" w:color="auto"/>
            <w:bottom w:val="none" w:sz="0" w:space="0" w:color="auto"/>
            <w:right w:val="none" w:sz="0" w:space="0" w:color="auto"/>
          </w:divBdr>
        </w:div>
        <w:div w:id="1375737869">
          <w:marLeft w:val="547"/>
          <w:marRight w:val="0"/>
          <w:marTop w:val="96"/>
          <w:marBottom w:val="0"/>
          <w:divBdr>
            <w:top w:val="none" w:sz="0" w:space="0" w:color="auto"/>
            <w:left w:val="none" w:sz="0" w:space="0" w:color="auto"/>
            <w:bottom w:val="none" w:sz="0" w:space="0" w:color="auto"/>
            <w:right w:val="none" w:sz="0" w:space="0" w:color="auto"/>
          </w:divBdr>
        </w:div>
      </w:divsChild>
    </w:div>
    <w:div w:id="1297108356">
      <w:bodyDiv w:val="1"/>
      <w:marLeft w:val="0"/>
      <w:marRight w:val="0"/>
      <w:marTop w:val="0"/>
      <w:marBottom w:val="0"/>
      <w:divBdr>
        <w:top w:val="none" w:sz="0" w:space="0" w:color="auto"/>
        <w:left w:val="none" w:sz="0" w:space="0" w:color="auto"/>
        <w:bottom w:val="none" w:sz="0" w:space="0" w:color="auto"/>
        <w:right w:val="none" w:sz="0" w:space="0" w:color="auto"/>
      </w:divBdr>
      <w:divsChild>
        <w:div w:id="831793904">
          <w:marLeft w:val="0"/>
          <w:marRight w:val="0"/>
          <w:marTop w:val="0"/>
          <w:marBottom w:val="225"/>
          <w:divBdr>
            <w:top w:val="none" w:sz="0" w:space="0" w:color="auto"/>
            <w:left w:val="none" w:sz="0" w:space="0" w:color="auto"/>
            <w:bottom w:val="none" w:sz="0" w:space="0" w:color="auto"/>
            <w:right w:val="none" w:sz="0" w:space="0" w:color="auto"/>
          </w:divBdr>
        </w:div>
        <w:div w:id="1397895215">
          <w:marLeft w:val="0"/>
          <w:marRight w:val="0"/>
          <w:marTop w:val="0"/>
          <w:marBottom w:val="225"/>
          <w:divBdr>
            <w:top w:val="none" w:sz="0" w:space="0" w:color="auto"/>
            <w:left w:val="none" w:sz="0" w:space="0" w:color="auto"/>
            <w:bottom w:val="none" w:sz="0" w:space="0" w:color="auto"/>
            <w:right w:val="none" w:sz="0" w:space="0" w:color="auto"/>
          </w:divBdr>
        </w:div>
        <w:div w:id="346519965">
          <w:marLeft w:val="0"/>
          <w:marRight w:val="0"/>
          <w:marTop w:val="0"/>
          <w:marBottom w:val="225"/>
          <w:divBdr>
            <w:top w:val="none" w:sz="0" w:space="0" w:color="auto"/>
            <w:left w:val="none" w:sz="0" w:space="0" w:color="auto"/>
            <w:bottom w:val="none" w:sz="0" w:space="0" w:color="auto"/>
            <w:right w:val="none" w:sz="0" w:space="0" w:color="auto"/>
          </w:divBdr>
        </w:div>
        <w:div w:id="736779166">
          <w:marLeft w:val="0"/>
          <w:marRight w:val="0"/>
          <w:marTop w:val="0"/>
          <w:marBottom w:val="225"/>
          <w:divBdr>
            <w:top w:val="none" w:sz="0" w:space="0" w:color="auto"/>
            <w:left w:val="none" w:sz="0" w:space="0" w:color="auto"/>
            <w:bottom w:val="none" w:sz="0" w:space="0" w:color="auto"/>
            <w:right w:val="none" w:sz="0" w:space="0" w:color="auto"/>
          </w:divBdr>
        </w:div>
      </w:divsChild>
    </w:div>
    <w:div w:id="1567254592">
      <w:bodyDiv w:val="1"/>
      <w:marLeft w:val="0"/>
      <w:marRight w:val="0"/>
      <w:marTop w:val="0"/>
      <w:marBottom w:val="0"/>
      <w:divBdr>
        <w:top w:val="none" w:sz="0" w:space="0" w:color="auto"/>
        <w:left w:val="none" w:sz="0" w:space="0" w:color="auto"/>
        <w:bottom w:val="none" w:sz="0" w:space="0" w:color="auto"/>
        <w:right w:val="none" w:sz="0" w:space="0" w:color="auto"/>
      </w:divBdr>
      <w:divsChild>
        <w:div w:id="1537962531">
          <w:marLeft w:val="547"/>
          <w:marRight w:val="0"/>
          <w:marTop w:val="115"/>
          <w:marBottom w:val="0"/>
          <w:divBdr>
            <w:top w:val="none" w:sz="0" w:space="0" w:color="auto"/>
            <w:left w:val="none" w:sz="0" w:space="0" w:color="auto"/>
            <w:bottom w:val="none" w:sz="0" w:space="0" w:color="auto"/>
            <w:right w:val="none" w:sz="0" w:space="0" w:color="auto"/>
          </w:divBdr>
        </w:div>
        <w:div w:id="1631979759">
          <w:marLeft w:val="547"/>
          <w:marRight w:val="0"/>
          <w:marTop w:val="115"/>
          <w:marBottom w:val="0"/>
          <w:divBdr>
            <w:top w:val="none" w:sz="0" w:space="0" w:color="auto"/>
            <w:left w:val="none" w:sz="0" w:space="0" w:color="auto"/>
            <w:bottom w:val="none" w:sz="0" w:space="0" w:color="auto"/>
            <w:right w:val="none" w:sz="0" w:space="0" w:color="auto"/>
          </w:divBdr>
        </w:div>
        <w:div w:id="1752852693">
          <w:marLeft w:val="547"/>
          <w:marRight w:val="0"/>
          <w:marTop w:val="115"/>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5" Type="http://schemas.microsoft.com/office/2011/relationships/people" Target="peop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footer" Target="footer3.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footer" Target="footer2.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solidFill>
          <a:schemeClr val="bg1"/>
        </a:solidFill>
        <a:ln>
          <a:solidFill>
            <a:schemeClr val="bg1"/>
          </a:solidFill>
        </a:ln>
      </a:spPr>
      <a:bodyPr anchor="ctr"/>
      <a:lstStyle/>
      <a:style>
        <a:lnRef idx="2">
          <a:schemeClr val="accent1">
            <a:shade val="50000"/>
          </a:schemeClr>
        </a:lnRef>
        <a:fillRef idx="1">
          <a:schemeClr val="accent1"/>
        </a:fillRef>
        <a:effectRef idx="0">
          <a:schemeClr val="accent1"/>
        </a:effectRef>
        <a:fontRef idx="minor">
          <a:schemeClr val="lt1"/>
        </a:fontRef>
      </a:style>
    </a:sp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8DE554-9AF6-446E-BF44-0C71D8DB54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899</TotalTime>
  <Pages>5</Pages>
  <Words>971</Words>
  <Characters>5541</Characters>
  <Application>Microsoft Office Word</Application>
  <DocSecurity>0</DocSecurity>
  <Lines>46</Lines>
  <Paragraphs>12</Paragraphs>
  <ScaleCrop>false</ScaleCrop>
  <Company/>
  <LinksUpToDate>false</LinksUpToDate>
  <CharactersWithSpaces>6500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张海龙</cp:lastModifiedBy>
  <cp:revision>147</cp:revision>
  <cp:lastPrinted>2022-08-28T09:14:00Z</cp:lastPrinted>
  <dcterms:created xsi:type="dcterms:W3CDTF">2017-09-11T02:56:00Z</dcterms:created>
  <dcterms:modified xsi:type="dcterms:W3CDTF">2023-09-10T05:27:00Z</dcterms:modified>
</cp:coreProperties>
</file>